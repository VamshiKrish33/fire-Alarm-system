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56" w:lineRule="auto"/>
        <w:rPr>
          <w:rFonts w:ascii="Times New Roman" w:cs="Times New Roman" w:hAnsi="Times New Roman" w:eastAsia="Times New Roman"/>
          <w:caps w:val="0"/>
          <w:smallCaps w:val="0"/>
          <w:outline w:val="0"/>
          <w:color w:val="000000"/>
          <w:u w:color="000000"/>
          <w14:textFill>
            <w14:solidFill>
              <w14:srgbClr w14:val="000000"/>
            </w14:solidFill>
          </w14:textFill>
        </w:rPr>
      </w:pPr>
      <w:r>
        <w:drawing xmlns:a="http://schemas.openxmlformats.org/drawingml/2006/main">
          <wp:inline distT="0" distB="0" distL="0" distR="0">
            <wp:extent cx="5724524" cy="1123950"/>
            <wp:effectExtent l="0" t="0" r="0" b="0"/>
            <wp:docPr id="1073741825" name="officeArt object" descr="image.jpeg"/>
            <wp:cNvGraphicFramePr/>
            <a:graphic xmlns:a="http://schemas.openxmlformats.org/drawingml/2006/main">
              <a:graphicData uri="http://schemas.openxmlformats.org/drawingml/2006/picture">
                <pic:pic xmlns:pic="http://schemas.openxmlformats.org/drawingml/2006/picture">
                  <pic:nvPicPr>
                    <pic:cNvPr id="1073741825" name="image.jpeg" descr="image.jpeg"/>
                    <pic:cNvPicPr>
                      <a:picLocks noChangeAspect="1"/>
                    </pic:cNvPicPr>
                  </pic:nvPicPr>
                  <pic:blipFill>
                    <a:blip r:embed="rId4">
                      <a:extLst/>
                    </a:blip>
                    <a:stretch>
                      <a:fillRect/>
                    </a:stretch>
                  </pic:blipFill>
                  <pic:spPr>
                    <a:xfrm>
                      <a:off x="0" y="0"/>
                      <a:ext cx="5724524" cy="1123950"/>
                    </a:xfrm>
                    <a:prstGeom prst="rect">
                      <a:avLst/>
                    </a:prstGeom>
                    <a:ln w="12700" cap="flat">
                      <a:noFill/>
                      <a:miter lim="400000"/>
                    </a:ln>
                    <a:effectLst/>
                  </pic:spPr>
                </pic:pic>
              </a:graphicData>
            </a:graphic>
          </wp:inline>
        </w:drawing>
      </w:r>
      <w:r>
        <w:rPr>
          <w:rFonts w:ascii="Times New Roman" w:hAnsi="Times New Roman"/>
          <w:b w:val="1"/>
          <w:bCs w:val="1"/>
          <w:caps w:val="0"/>
          <w:smallCaps w:val="0"/>
          <w:outline w:val="0"/>
          <w:color w:val="000000"/>
          <w:u w:color="000000"/>
          <w:rtl w:val="0"/>
          <w:lang w:val="en-US"/>
          <w14:textFill>
            <w14:solidFill>
              <w14:srgbClr w14:val="000000"/>
            </w14:solidFill>
          </w14:textFill>
        </w:rPr>
        <w:t>Established under the Presidency University Act, 2013 of the Karnataka Act 41 of 2013</w:t>
      </w:r>
    </w:p>
    <w:p>
      <w:pPr>
        <w:pStyle w:val="Body"/>
      </w:pPr>
      <w:r>
        <w:rPr>
          <w:rtl w:val="0"/>
        </w:rPr>
        <w:t xml:space="preserve">        </w:t>
      </w:r>
      <w:r>
        <w:rPr>
          <w:b w:val="1"/>
          <w:bCs w:val="1"/>
          <w:sz w:val="52"/>
          <w:szCs w:val="52"/>
          <w:rtl w:val="0"/>
          <w:lang w:val="en-US"/>
        </w:rPr>
        <w:t xml:space="preserve">          School of Engineering  </w:t>
      </w:r>
      <w:r>
        <w:tab/>
        <w:tab/>
        <w:tab/>
        <w:tab/>
      </w:r>
      <w:r>
        <w:rPr>
          <w:b w:val="1"/>
          <w:bCs w:val="1"/>
          <w:sz w:val="40"/>
          <w:szCs w:val="40"/>
          <w:rtl w:val="0"/>
          <w:lang w:val="en-US"/>
        </w:rPr>
        <w:t xml:space="preserve"> </w:t>
      </w:r>
    </w:p>
    <w:p>
      <w:pPr>
        <w:pStyle w:val="Body"/>
      </w:pPr>
      <w:r>
        <w:rPr>
          <w:b w:val="1"/>
          <w:bCs w:val="1"/>
          <w:sz w:val="40"/>
          <w:szCs w:val="40"/>
          <w:rtl w:val="0"/>
          <w:lang w:val="en-US"/>
        </w:rPr>
        <w:t>DEPARTMENT OF COMPUTER SCIENCE AND ENGINEERING</w:t>
      </w:r>
    </w:p>
    <w:p>
      <w:pPr>
        <w:pStyle w:val="Body"/>
      </w:pPr>
      <w:r>
        <w:rPr>
          <w:b w:val="1"/>
          <w:bCs w:val="1"/>
          <w:sz w:val="40"/>
          <w:szCs w:val="40"/>
          <w:rtl w:val="0"/>
          <w:lang w:val="en-US"/>
        </w:rPr>
        <w:t xml:space="preserve">Course code: </w:t>
      </w:r>
      <w:r>
        <w:rPr>
          <w:sz w:val="28"/>
          <w:szCs w:val="28"/>
          <w:rtl w:val="0"/>
          <w:lang w:val="en-US"/>
        </w:rPr>
        <w:t>CSE220-IOT LAB</w:t>
      </w:r>
      <w:r>
        <w:tab/>
        <w:tab/>
        <w:tab/>
        <w:tab/>
        <w:tab/>
      </w:r>
    </w:p>
    <w:p>
      <w:pPr>
        <w:pStyle w:val="Body"/>
        <w:rPr>
          <w:outline w:val="0"/>
          <w:color w:val="000000"/>
          <w:sz w:val="72"/>
          <w:szCs w:val="72"/>
          <w:u w:color="000000"/>
          <w14:textFill>
            <w14:solidFill>
              <w14:srgbClr w14:val="000000"/>
            </w14:solidFill>
          </w14:textFill>
        </w:rPr>
      </w:pPr>
      <w:r>
        <w:rPr>
          <w:b w:val="1"/>
          <w:bCs w:val="1"/>
          <w:outline w:val="0"/>
          <w:color w:val="007789"/>
          <w:sz w:val="72"/>
          <w:szCs w:val="72"/>
          <w:u w:color="007789"/>
          <w:rtl w:val="0"/>
          <w:lang w:val="en-US"/>
          <w14:textFill>
            <w14:solidFill>
              <w14:srgbClr w14:val="007789"/>
            </w14:solidFill>
          </w14:textFill>
        </w:rPr>
        <w:t xml:space="preserve">               IOT PROJECT</w:t>
      </w:r>
    </w:p>
    <w:p>
      <w:pPr>
        <w:pStyle w:val="Body"/>
        <w:rPr>
          <w:outline w:val="0"/>
          <w:color w:val="000000"/>
          <w:sz w:val="72"/>
          <w:szCs w:val="72"/>
          <w:u w:color="000000"/>
          <w14:textFill>
            <w14:solidFill>
              <w14:srgbClr w14:val="000000"/>
            </w14:solidFill>
          </w14:textFill>
        </w:rPr>
      </w:pPr>
      <w:r>
        <w:rPr>
          <w:outline w:val="0"/>
          <w:color w:val="000000"/>
          <w:sz w:val="72"/>
          <w:szCs w:val="72"/>
          <w:u w:color="000000"/>
          <w:rtl w:val="0"/>
          <w:lang w:val="en-US"/>
          <w14:textFill>
            <w14:solidFill>
              <w14:srgbClr w14:val="000000"/>
            </w14:solidFill>
          </w14:textFill>
        </w:rPr>
        <w:t xml:space="preserve">             </w:t>
      </w:r>
      <w:r>
        <w:rPr>
          <w:outline w:val="0"/>
          <w:color w:val="000000"/>
          <w:sz w:val="48"/>
          <w:szCs w:val="48"/>
          <w:u w:color="000000"/>
          <w:rtl w:val="0"/>
          <w:lang w:val="en-US"/>
          <w14:textFill>
            <w14:solidFill>
              <w14:srgbClr w14:val="000000"/>
            </w14:solidFill>
          </w14:textFill>
        </w:rPr>
        <w:t xml:space="preserve">    </w:t>
      </w:r>
      <w:r>
        <w:rPr>
          <w:outline w:val="0"/>
          <w:color w:val="000000"/>
          <w:sz w:val="48"/>
          <w:szCs w:val="48"/>
          <w:u w:val="single" w:color="000000"/>
          <w:rtl w:val="0"/>
          <w:lang w:val="en-US"/>
          <w14:textFill>
            <w14:solidFill>
              <w14:srgbClr w14:val="000000"/>
            </w14:solidFill>
          </w14:textFill>
        </w:rPr>
        <w:t>Fire Alarm System</w:t>
      </w:r>
    </w:p>
    <w:p>
      <w:pPr>
        <w:pStyle w:val="Body"/>
        <w:rPr>
          <w:outline w:val="0"/>
          <w:color w:val="000000"/>
          <w:sz w:val="48"/>
          <w:szCs w:val="48"/>
          <w:u w:val="single" w:color="000000"/>
          <w14:textFill>
            <w14:solidFill>
              <w14:srgbClr w14:val="000000"/>
            </w14:solidFill>
          </w14:textFill>
        </w:rPr>
      </w:pPr>
      <w:r>
        <w:rPr>
          <w:outline w:val="0"/>
          <w:color w:val="000000"/>
          <w:sz w:val="48"/>
          <w:szCs w:val="48"/>
          <w:u w:val="single" w:color="000000"/>
          <w:rtl w:val="0"/>
          <w:lang w:val="en-US"/>
          <w14:textFill>
            <w14:solidFill>
              <w14:srgbClr w14:val="000000"/>
            </w14:solidFill>
          </w14:textFill>
        </w:rPr>
        <w:t>TeamMembers</w:t>
      </w:r>
    </w:p>
    <w:tbl>
      <w:tblPr>
        <w:tblW w:w="901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035"/>
        <w:gridCol w:w="4975"/>
        <w:gridCol w:w="3005"/>
      </w:tblGrid>
      <w:tr>
        <w:tblPrEx>
          <w:shd w:val="clear" w:color="auto" w:fill="cdd4e9"/>
        </w:tblPrEx>
        <w:trPr>
          <w:trHeight w:val="410"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8"/>
                <w:szCs w:val="28"/>
                <w:shd w:val="nil" w:color="auto" w:fill="auto"/>
                <w:rtl w:val="0"/>
                <w:lang w:val="en-US"/>
              </w:rPr>
              <w:t>SL no.</w:t>
            </w:r>
          </w:p>
        </w:tc>
        <w:tc>
          <w:tcPr>
            <w:tcW w:type="dxa" w:w="49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ID Number</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Name</w:t>
            </w:r>
          </w:p>
        </w:tc>
      </w:tr>
      <w:tr>
        <w:tblPrEx>
          <w:shd w:val="clear" w:color="auto" w:fill="cdd4e9"/>
        </w:tblPrEx>
        <w:trPr>
          <w:trHeight w:val="308"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1</w:t>
            </w:r>
          </w:p>
        </w:tc>
        <w:tc>
          <w:tcPr>
            <w:tcW w:type="dxa" w:w="49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20191IST0002</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Aditi</w:t>
            </w:r>
          </w:p>
        </w:tc>
      </w:tr>
      <w:tr>
        <w:tblPrEx>
          <w:shd w:val="clear" w:color="auto" w:fill="cdd4e9"/>
        </w:tblPrEx>
        <w:trPr>
          <w:trHeight w:val="308"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2</w:t>
            </w:r>
          </w:p>
        </w:tc>
        <w:tc>
          <w:tcPr>
            <w:tcW w:type="dxa" w:w="49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20191IST0010</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Aniket Mohapatra</w:t>
            </w:r>
          </w:p>
        </w:tc>
      </w:tr>
      <w:tr>
        <w:tblPrEx>
          <w:shd w:val="clear" w:color="auto" w:fill="cdd4e9"/>
        </w:tblPrEx>
        <w:trPr>
          <w:trHeight w:val="308" w:hRule="atLeast"/>
        </w:trPr>
        <w:tc>
          <w:tcPr>
            <w:tcW w:type="dxa" w:w="10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3</w:t>
            </w:r>
          </w:p>
        </w:tc>
        <w:tc>
          <w:tcPr>
            <w:tcW w:type="dxa" w:w="49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20191IST0198</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sz w:val="28"/>
                <w:szCs w:val="28"/>
                <w:shd w:val="nil" w:color="auto" w:fill="auto"/>
                <w:rtl w:val="0"/>
                <w:lang w:val="en-US"/>
              </w:rPr>
              <w:t xml:space="preserve">   Saya Vamshi Krishna</w:t>
            </w:r>
          </w:p>
        </w:tc>
      </w:tr>
    </w:tbl>
    <w:p>
      <w:pPr>
        <w:pStyle w:val="Body"/>
        <w:widowControl w:val="0"/>
        <w:spacing w:line="240" w:lineRule="auto"/>
        <w:rPr>
          <w:outline w:val="0"/>
          <w:color w:val="000000"/>
          <w:sz w:val="48"/>
          <w:szCs w:val="48"/>
          <w:u w:val="single" w:color="000000"/>
          <w14:textFill>
            <w14:solidFill>
              <w14:srgbClr w14:val="000000"/>
            </w14:solidFill>
          </w14:textFill>
        </w:rPr>
      </w:pPr>
    </w:p>
    <w:p>
      <w:pPr>
        <w:pStyle w:val="Body"/>
      </w:pPr>
      <w:r>
        <w:rPr>
          <w:outline w:val="0"/>
          <w:color w:val="ffffff"/>
          <w:sz w:val="72"/>
          <w:szCs w:val="72"/>
          <w:u w:color="ffffff"/>
          <w:rtl w:val="0"/>
          <w:lang w:val="en-US"/>
          <w14:textFill>
            <w14:solidFill>
              <w14:srgbClr w14:val="FFFFFF"/>
            </w14:solidFill>
          </w14:textFill>
        </w:rPr>
        <w:t>Fire Alarm System</w:t>
      </w:r>
    </w:p>
    <w:p>
      <w:pPr>
        <w:pStyle w:val="Body"/>
      </w:pPr>
    </w:p>
    <w:p>
      <w:pPr>
        <w:pStyle w:val="Body"/>
      </w:pPr>
    </w:p>
    <w:p>
      <w:pPr>
        <w:pStyle w:val="Body"/>
      </w:pPr>
    </w:p>
    <w:p>
      <w:pPr>
        <w:pStyle w:val="Body"/>
      </w:pPr>
    </w:p>
    <w:p>
      <w:pPr>
        <w:pStyle w:val="Body"/>
      </w:pPr>
      <w:r>
        <w:rPr>
          <w:rFonts w:ascii="Times New Roman" w:hAnsi="Times New Roman"/>
          <w:sz w:val="24"/>
          <w:szCs w:val="24"/>
          <w:rtl w:val="0"/>
          <w:lang w:val="en-US"/>
        </w:rPr>
        <w:t xml:space="preserve">                                                                                                                    Instructor Signature </w:t>
      </w:r>
    </w:p>
    <w:p>
      <w:pPr>
        <w:pStyle w:val="Body"/>
      </w:pPr>
    </w:p>
    <w:p>
      <w:pPr>
        <w:pStyle w:val="Body"/>
      </w:pPr>
      <w:r>
        <w:rPr>
          <w:b w:val="1"/>
          <w:bCs w:val="1"/>
          <w:sz w:val="18"/>
          <w:szCs w:val="18"/>
          <w:rtl w:val="0"/>
          <w:lang w:val="en-US"/>
        </w:rPr>
        <w:t xml:space="preserve">                                                                                                                                                                                   Lakshmisha S K </w:t>
      </w:r>
    </w:p>
    <w:p>
      <w:pPr>
        <w:pStyle w:val="Body"/>
      </w:pPr>
    </w:p>
    <w:p>
      <w:pPr>
        <w:pStyle w:val="Body"/>
      </w:pPr>
    </w:p>
    <w:p>
      <w:pPr>
        <w:pStyle w:val="Body"/>
      </w:pPr>
      <w:r>
        <w:rPr>
          <w:b w:val="1"/>
          <w:bCs w:val="1"/>
          <w:sz w:val="28"/>
          <w:szCs w:val="28"/>
          <w:rtl w:val="0"/>
          <w:lang w:val="de-DE"/>
        </w:rPr>
        <w:t>Abstract</w:t>
      </w:r>
    </w:p>
    <w:p>
      <w:pPr>
        <w:pStyle w:val="Body"/>
        <w:rPr>
          <w:caps w:val="0"/>
          <w:smallCaps w:val="0"/>
          <w:outline w:val="0"/>
          <w:color w:val="353740"/>
          <w:sz w:val="24"/>
          <w:szCs w:val="24"/>
          <w:u w:color="353740"/>
          <w14:textFill>
            <w14:solidFill>
              <w14:srgbClr w14:val="353740"/>
            </w14:solidFill>
          </w14:textFill>
        </w:rPr>
      </w:pPr>
      <w:r>
        <w:rPr>
          <w:caps w:val="0"/>
          <w:smallCaps w:val="0"/>
          <w:outline w:val="0"/>
          <w:color w:val="353740"/>
          <w:sz w:val="24"/>
          <w:szCs w:val="24"/>
          <w:u w:color="353740"/>
          <w:rtl w:val="0"/>
          <w:lang w:val="en-US"/>
          <w14:textFill>
            <w14:solidFill>
              <w14:srgbClr w14:val="353740"/>
            </w14:solidFill>
          </w14:textFill>
        </w:rPr>
        <w:t xml:space="preserve">This paper presents a comprehensive review of fire alarm systems. </w:t>
      </w:r>
      <w:r>
        <w:rPr>
          <w:caps w:val="0"/>
          <w:smallCaps w:val="0"/>
          <w:outline w:val="0"/>
          <w:color w:val="000000"/>
          <w:sz w:val="24"/>
          <w:szCs w:val="24"/>
          <w:u w:color="000000"/>
          <w:rtl w:val="0"/>
          <w:lang w:val="en-US"/>
          <w14:textFill>
            <w14:solidFill>
              <w14:srgbClr w14:val="000000"/>
            </w14:solidFill>
          </w14:textFill>
        </w:rPr>
        <w:t xml:space="preserve">Fire Alarm System are </w:t>
      </w:r>
      <w:bookmarkStart w:name="_Int_LdbQrgcz" w:id="0"/>
      <w:r>
        <w:rPr>
          <w:caps w:val="0"/>
          <w:smallCaps w:val="0"/>
          <w:outline w:val="0"/>
          <w:color w:val="000000"/>
          <w:sz w:val="24"/>
          <w:szCs w:val="24"/>
          <w:u w:color="000000"/>
          <w:rtl w:val="0"/>
          <w:lang w:val="en-US"/>
          <w14:textFill>
            <w14:solidFill>
              <w14:srgbClr w14:val="000000"/>
            </w14:solidFill>
          </w14:textFill>
        </w:rPr>
        <w:t>particularly important</w:t>
      </w:r>
      <w:bookmarkEnd w:id="0"/>
      <w:r>
        <w:rPr>
          <w:caps w:val="0"/>
          <w:smallCaps w:val="0"/>
          <w:outline w:val="0"/>
          <w:color w:val="000000"/>
          <w:sz w:val="24"/>
          <w:szCs w:val="24"/>
          <w:u w:color="000000"/>
          <w:rtl w:val="0"/>
          <w:lang w:val="en-US"/>
          <w14:textFill>
            <w14:solidFill>
              <w14:srgbClr w14:val="000000"/>
            </w14:solidFill>
          </w14:textFill>
        </w:rPr>
        <w:t xml:space="preserve"> devices to detect fire in the right time and prevent any damage to people or property</w:t>
      </w:r>
      <w:r>
        <w:rPr>
          <w:caps w:val="0"/>
          <w:smallCaps w:val="0"/>
          <w:outline w:val="0"/>
          <w:color w:val="353740"/>
          <w:sz w:val="24"/>
          <w:szCs w:val="24"/>
          <w:u w:color="353740"/>
          <w:rtl w:val="0"/>
          <w:lang w:val="en-US"/>
          <w14:textFill>
            <w14:solidFill>
              <w14:srgbClr w14:val="353740"/>
            </w14:solidFill>
          </w14:textFill>
        </w:rPr>
        <w:t xml:space="preserve"> </w:t>
      </w:r>
      <w:r>
        <w:rPr>
          <w:caps w:val="0"/>
          <w:smallCaps w:val="0"/>
          <w:outline w:val="0"/>
          <w:color w:val="000000"/>
          <w:sz w:val="24"/>
          <w:szCs w:val="24"/>
          <w:u w:color="000000"/>
          <w:rtl w:val="0"/>
          <w:lang w:val="en-US"/>
          <w14:textFill>
            <w14:solidFill>
              <w14:srgbClr w14:val="000000"/>
            </w14:solidFill>
          </w14:textFill>
        </w:rPr>
        <w:t xml:space="preserve">Fire Alarm Circuits and Smoke Sensors are a part of the security systems which help </w:t>
      </w:r>
      <w:bookmarkStart w:name="_Int_DUhRkOj9" w:id="1"/>
      <w:r>
        <w:rPr>
          <w:caps w:val="0"/>
          <w:smallCaps w:val="0"/>
          <w:outline w:val="0"/>
          <w:color w:val="000000"/>
          <w:sz w:val="24"/>
          <w:szCs w:val="24"/>
          <w:u w:color="000000"/>
          <w:rtl w:val="0"/>
          <w:lang w:val="en-US"/>
          <w14:textFill>
            <w14:solidFill>
              <w14:srgbClr w14:val="000000"/>
            </w14:solidFill>
          </w14:textFill>
        </w:rPr>
        <w:t>in detecting</w:t>
      </w:r>
      <w:bookmarkEnd w:id="1"/>
      <w:r>
        <w:rPr>
          <w:caps w:val="0"/>
          <w:smallCaps w:val="0"/>
          <w:outline w:val="0"/>
          <w:color w:val="000000"/>
          <w:sz w:val="24"/>
          <w:szCs w:val="24"/>
          <w:u w:color="000000"/>
          <w:rtl w:val="0"/>
          <w:lang w:val="en-US"/>
          <w14:textFill>
            <w14:solidFill>
              <w14:srgbClr w14:val="000000"/>
            </w14:solidFill>
          </w14:textFill>
        </w:rPr>
        <w:t xml:space="preserve"> or preventing damage. Installing Fire Alarm Systems and Smoke Sensors </w:t>
      </w:r>
      <w:bookmarkStart w:name="_Int_UjjSOWsN" w:id="2"/>
      <w:r>
        <w:rPr>
          <w:caps w:val="0"/>
          <w:smallCaps w:val="0"/>
          <w:outline w:val="0"/>
          <w:color w:val="000000"/>
          <w:sz w:val="24"/>
          <w:szCs w:val="24"/>
          <w:u w:color="000000"/>
          <w:rtl w:val="0"/>
          <w:lang w:val="en-US"/>
          <w14:textFill>
            <w14:solidFill>
              <w14:srgbClr w14:val="000000"/>
            </w14:solidFill>
          </w14:textFill>
        </w:rPr>
        <w:t>in commercial</w:t>
      </w:r>
      <w:bookmarkEnd w:id="2"/>
      <w:r>
        <w:rPr>
          <w:caps w:val="0"/>
          <w:smallCaps w:val="0"/>
          <w:outline w:val="0"/>
          <w:color w:val="000000"/>
          <w:sz w:val="24"/>
          <w:szCs w:val="24"/>
          <w:u w:color="000000"/>
          <w:rtl w:val="0"/>
          <w:lang w:val="en-US"/>
          <w14:textFill>
            <w14:solidFill>
              <w14:srgbClr w14:val="000000"/>
            </w14:solidFill>
          </w14:textFill>
        </w:rPr>
        <w:t xml:space="preserve"> buildings like offices, movie theatres, shopping malls and other public </w:t>
      </w:r>
      <w:bookmarkStart w:name="_Int_yhaOqXLw" w:id="3"/>
      <w:r>
        <w:rPr>
          <w:caps w:val="0"/>
          <w:smallCaps w:val="0"/>
          <w:outline w:val="0"/>
          <w:color w:val="000000"/>
          <w:sz w:val="24"/>
          <w:szCs w:val="24"/>
          <w:u w:color="000000"/>
          <w:rtl w:val="0"/>
          <w:lang w:val="en-US"/>
          <w14:textFill>
            <w14:solidFill>
              <w14:srgbClr w14:val="000000"/>
            </w14:solidFill>
          </w14:textFill>
        </w:rPr>
        <w:t>places</w:t>
      </w:r>
      <w:bookmarkEnd w:id="3"/>
      <w:r>
        <w:rPr>
          <w:caps w:val="0"/>
          <w:smallCaps w:val="0"/>
          <w:outline w:val="0"/>
          <w:color w:val="000000"/>
          <w:sz w:val="24"/>
          <w:szCs w:val="24"/>
          <w:u w:color="000000"/>
          <w:rtl w:val="0"/>
          <w:lang w:val="en-US"/>
          <w14:textFill>
            <w14:solidFill>
              <w14:srgbClr w14:val="000000"/>
            </w14:solidFill>
          </w14:textFill>
        </w:rPr>
        <w:t xml:space="preserve"> </w:t>
      </w:r>
      <w:bookmarkStart w:name="_Int_3yQuESto" w:id="4"/>
      <w:r>
        <w:rPr>
          <w:caps w:val="0"/>
          <w:smallCaps w:val="0"/>
          <w:outline w:val="0"/>
          <w:color w:val="000000"/>
          <w:sz w:val="24"/>
          <w:szCs w:val="24"/>
          <w:u w:color="000000"/>
          <w:rtl w:val="0"/>
          <w:lang w:val="en-US"/>
          <w14:textFill>
            <w14:solidFill>
              <w14:srgbClr w14:val="000000"/>
            </w14:solidFill>
          </w14:textFill>
        </w:rPr>
        <w:t>demandingly</w:t>
      </w:r>
      <w:bookmarkEnd w:id="4"/>
      <w:r>
        <w:rPr>
          <w:caps w:val="0"/>
          <w:smallCaps w:val="0"/>
          <w:outline w:val="0"/>
          <w:color w:val="000000"/>
          <w:sz w:val="24"/>
          <w:szCs w:val="24"/>
          <w:u w:color="000000"/>
          <w:rtl w:val="0"/>
          <w:lang w:val="en-US"/>
          <w14:textFill>
            <w14:solidFill>
              <w14:srgbClr w14:val="000000"/>
            </w14:solidFill>
          </w14:textFill>
        </w:rPr>
        <w:t xml:space="preserve"> </w:t>
      </w:r>
      <w:bookmarkStart w:name="_Int_4Od8Cpsi" w:id="5"/>
      <w:r>
        <w:rPr>
          <w:caps w:val="0"/>
          <w:smallCaps w:val="0"/>
          <w:outline w:val="0"/>
          <w:color w:val="000000"/>
          <w:sz w:val="24"/>
          <w:szCs w:val="24"/>
          <w:u w:color="000000"/>
          <w:rtl w:val="0"/>
          <w:lang w:val="en-US"/>
          <w14:textFill>
            <w14:solidFill>
              <w14:srgbClr w14:val="000000"/>
            </w14:solidFill>
          </w14:textFill>
        </w:rPr>
        <w:t>compulsory.</w:t>
      </w:r>
      <w:bookmarkEnd w:id="5"/>
      <w:bookmarkStart w:name="_Int_Lks1WGJv" w:id="6"/>
      <w:r>
        <w:rPr>
          <w:caps w:val="0"/>
          <w:smallCaps w:val="0"/>
          <w:outline w:val="0"/>
          <w:color w:val="353740"/>
          <w:sz w:val="24"/>
          <w:szCs w:val="24"/>
          <w:u w:color="353740"/>
          <w:rtl w:val="0"/>
          <w:lang w:val="en-US"/>
          <w14:textFill>
            <w14:solidFill>
              <w14:srgbClr w14:val="353740"/>
            </w14:solidFill>
          </w14:textFill>
        </w:rPr>
        <w:t xml:space="preserve"> We</w:t>
      </w:r>
      <w:bookmarkEnd w:id="6"/>
      <w:r>
        <w:rPr>
          <w:caps w:val="0"/>
          <w:smallCaps w:val="0"/>
          <w:outline w:val="0"/>
          <w:color w:val="353740"/>
          <w:sz w:val="24"/>
          <w:szCs w:val="24"/>
          <w:u w:color="353740"/>
          <w:rtl w:val="0"/>
          <w:lang w:val="en-US"/>
          <w14:textFill>
            <w14:solidFill>
              <w14:srgbClr w14:val="353740"/>
            </w14:solidFill>
          </w14:textFill>
        </w:rPr>
        <w:t xml:space="preserve"> </w:t>
      </w:r>
      <w:bookmarkStart w:name="_Int_QvaE0QZC" w:id="7"/>
      <w:r>
        <w:rPr>
          <w:caps w:val="0"/>
          <w:smallCaps w:val="0"/>
          <w:outline w:val="0"/>
          <w:color w:val="353740"/>
          <w:sz w:val="24"/>
          <w:szCs w:val="24"/>
          <w:u w:color="353740"/>
          <w:rtl w:val="0"/>
          <w:lang w:val="en-US"/>
          <w14:textFill>
            <w14:solidFill>
              <w14:srgbClr w14:val="353740"/>
            </w14:solidFill>
          </w14:textFill>
        </w:rPr>
        <w:t>present</w:t>
      </w:r>
      <w:bookmarkEnd w:id="7"/>
      <w:r>
        <w:rPr>
          <w:caps w:val="0"/>
          <w:smallCaps w:val="0"/>
          <w:outline w:val="0"/>
          <w:color w:val="353740"/>
          <w:sz w:val="24"/>
          <w:szCs w:val="24"/>
          <w:u w:color="353740"/>
          <w:rtl w:val="0"/>
          <w:lang w:val="en-US"/>
          <w14:textFill>
            <w14:solidFill>
              <w14:srgbClr w14:val="353740"/>
            </w14:solidFill>
          </w14:textFill>
        </w:rPr>
        <w:t xml:space="preserve"> </w:t>
      </w:r>
      <w:bookmarkStart w:name="_Int_B4C59SR9" w:id="8"/>
      <w:r>
        <w:rPr>
          <w:caps w:val="0"/>
          <w:smallCaps w:val="0"/>
          <w:outline w:val="0"/>
          <w:color w:val="353740"/>
          <w:sz w:val="24"/>
          <w:szCs w:val="24"/>
          <w:u w:color="353740"/>
          <w:rtl w:val="0"/>
          <w:lang w:val="en-US"/>
          <w14:textFill>
            <w14:solidFill>
              <w14:srgbClr w14:val="353740"/>
            </w14:solidFill>
          </w14:textFill>
        </w:rPr>
        <w:t>a</w:t>
      </w:r>
      <w:bookmarkEnd w:id="8"/>
      <w:r>
        <w:rPr>
          <w:caps w:val="0"/>
          <w:smallCaps w:val="0"/>
          <w:outline w:val="0"/>
          <w:color w:val="353740"/>
          <w:sz w:val="24"/>
          <w:szCs w:val="24"/>
          <w:u w:color="353740"/>
          <w:rtl w:val="0"/>
          <w:lang w:val="en-US"/>
          <w14:textFill>
            <w14:solidFill>
              <w14:srgbClr w14:val="353740"/>
            </w14:solidFill>
          </w14:textFill>
        </w:rPr>
        <w:t xml:space="preserve"> simple and </w:t>
      </w:r>
      <w:bookmarkStart w:name="_Int_QBP6rmJK" w:id="9"/>
      <w:r>
        <w:rPr>
          <w:caps w:val="0"/>
          <w:smallCaps w:val="0"/>
          <w:outline w:val="0"/>
          <w:color w:val="353740"/>
          <w:sz w:val="24"/>
          <w:szCs w:val="24"/>
          <w:u w:color="353740"/>
          <w:rtl w:val="0"/>
          <w:lang w:val="en-US"/>
          <w14:textFill>
            <w14:solidFill>
              <w14:srgbClr w14:val="353740"/>
            </w14:solidFill>
          </w14:textFill>
        </w:rPr>
        <w:t>low-cost</w:t>
      </w:r>
      <w:bookmarkEnd w:id="9"/>
      <w:r>
        <w:rPr>
          <w:caps w:val="0"/>
          <w:smallCaps w:val="0"/>
          <w:outline w:val="0"/>
          <w:color w:val="353740"/>
          <w:sz w:val="24"/>
          <w:szCs w:val="24"/>
          <w:u w:color="353740"/>
          <w:rtl w:val="0"/>
          <w:lang w:val="en-US"/>
          <w14:textFill>
            <w14:solidFill>
              <w14:srgbClr w14:val="353740"/>
            </w14:solidFill>
          </w14:textFill>
        </w:rPr>
        <w:t xml:space="preserve"> fire alarm systems there </w:t>
      </w:r>
      <w:bookmarkStart w:name="_Int_XPcQawHw" w:id="10"/>
      <w:r>
        <w:rPr>
          <w:caps w:val="0"/>
          <w:smallCaps w:val="0"/>
          <w:outline w:val="0"/>
          <w:color w:val="353740"/>
          <w:sz w:val="24"/>
          <w:szCs w:val="24"/>
          <w:u w:color="353740"/>
          <w:rtl w:val="0"/>
          <w:lang w:val="en-US"/>
          <w14:textFill>
            <w14:solidFill>
              <w14:srgbClr w14:val="353740"/>
            </w14:solidFill>
          </w14:textFill>
        </w:rPr>
        <w:t xml:space="preserve">are simple </w:t>
      </w:r>
      <w:bookmarkEnd w:id="10"/>
      <w:r>
        <w:rPr>
          <w:caps w:val="0"/>
          <w:smallCaps w:val="0"/>
          <w:outline w:val="0"/>
          <w:color w:val="353740"/>
          <w:sz w:val="24"/>
          <w:szCs w:val="24"/>
          <w:u w:color="353740"/>
          <w:rtl w:val="0"/>
          <w:lang w:val="en-US"/>
          <w14:textFill>
            <w14:solidFill>
              <w14:srgbClr w14:val="353740"/>
            </w14:solidFill>
          </w14:textFill>
        </w:rPr>
        <w:t xml:space="preserve">components used of a fire alarm system are discussed in detail. The components discussed include smoke Sensor, Arduino </w:t>
      </w:r>
      <w:bookmarkStart w:name="_Int_AkD98D17" w:id="11"/>
      <w:r>
        <w:rPr>
          <w:caps w:val="0"/>
          <w:smallCaps w:val="0"/>
          <w:outline w:val="0"/>
          <w:color w:val="353740"/>
          <w:sz w:val="24"/>
          <w:szCs w:val="24"/>
          <w:u w:color="353740"/>
          <w:rtl w:val="0"/>
          <w:lang w:val="en-US"/>
          <w14:textFill>
            <w14:solidFill>
              <w14:srgbClr w14:val="353740"/>
            </w14:solidFill>
          </w14:textFill>
        </w:rPr>
        <w:t>u</w:t>
      </w:r>
      <w:bookmarkEnd w:id="11"/>
      <w:bookmarkStart w:name="_Int_J3R9QB5d" w:id="12"/>
      <w:r>
        <w:rPr>
          <w:caps w:val="0"/>
          <w:smallCaps w:val="0"/>
          <w:outline w:val="0"/>
          <w:color w:val="353740"/>
          <w:sz w:val="24"/>
          <w:szCs w:val="24"/>
          <w:u w:color="353740"/>
          <w:rtl w:val="0"/>
          <w:lang w:val="en-US"/>
          <w14:textFill>
            <w14:solidFill>
              <w14:srgbClr w14:val="353740"/>
            </w14:solidFill>
          </w14:textFill>
        </w:rPr>
        <w:t>n</w:t>
      </w:r>
      <w:bookmarkEnd w:id="12"/>
      <w:r>
        <w:rPr>
          <w:caps w:val="0"/>
          <w:smallCaps w:val="0"/>
          <w:outline w:val="0"/>
          <w:color w:val="353740"/>
          <w:sz w:val="24"/>
          <w:szCs w:val="24"/>
          <w:u w:color="353740"/>
          <w:rtl w:val="0"/>
          <w:lang w:val="en-US"/>
          <w14:textFill>
            <w14:solidFill>
              <w14:srgbClr w14:val="353740"/>
            </w14:solidFill>
          </w14:textFill>
        </w:rPr>
        <w:t>o,LM-35</w:t>
      </w:r>
      <w:bookmarkStart w:name="_Int_TeLLmByT" w:id="13"/>
      <w:r>
        <w:rPr>
          <w:caps w:val="0"/>
          <w:smallCaps w:val="0"/>
          <w:outline w:val="0"/>
          <w:color w:val="353740"/>
          <w:sz w:val="24"/>
          <w:szCs w:val="24"/>
          <w:u w:color="353740"/>
          <w:rtl w:val="0"/>
          <w:lang w:val="en-US"/>
          <w14:textFill>
            <w14:solidFill>
              <w14:srgbClr w14:val="353740"/>
            </w14:solidFill>
          </w14:textFill>
        </w:rPr>
        <w:t>Temperature</w:t>
      </w:r>
      <w:bookmarkEnd w:id="13"/>
      <w:r>
        <w:rPr>
          <w:caps w:val="0"/>
          <w:smallCaps w:val="0"/>
          <w:outline w:val="0"/>
          <w:color w:val="353740"/>
          <w:sz w:val="24"/>
          <w:szCs w:val="24"/>
          <w:u w:color="353740"/>
          <w:rtl w:val="0"/>
          <w:lang w:val="en-US"/>
          <w14:textFill>
            <w14:solidFill>
              <w14:srgbClr w14:val="353740"/>
            </w14:solidFill>
          </w14:textFill>
        </w:rPr>
        <w:t xml:space="preserve"> </w:t>
      </w:r>
      <w:bookmarkStart w:name="_Int_92eu9YOE" w:id="14"/>
      <w:r>
        <w:rPr>
          <w:caps w:val="0"/>
          <w:smallCaps w:val="0"/>
          <w:outline w:val="0"/>
          <w:color w:val="353740"/>
          <w:sz w:val="24"/>
          <w:szCs w:val="24"/>
          <w:u w:color="353740"/>
          <w:rtl w:val="0"/>
          <w:lang w:val="en-US"/>
          <w14:textFill>
            <w14:solidFill>
              <w14:srgbClr w14:val="353740"/>
            </w14:solidFill>
          </w14:textFill>
        </w:rPr>
        <w:t>Sensor</w:t>
      </w:r>
      <w:bookmarkEnd w:id="14"/>
      <w:r>
        <w:rPr>
          <w:caps w:val="0"/>
          <w:smallCaps w:val="0"/>
          <w:outline w:val="0"/>
          <w:color w:val="353740"/>
          <w:sz w:val="24"/>
          <w:szCs w:val="24"/>
          <w:u w:color="353740"/>
          <w:rtl w:val="0"/>
          <w:lang w:val="en-US"/>
          <w14:textFill>
            <w14:solidFill>
              <w14:srgbClr w14:val="353740"/>
            </w14:solidFill>
          </w14:textFill>
        </w:rPr>
        <w:t xml:space="preserve">, </w:t>
      </w:r>
      <w:bookmarkStart w:name="_Int_1tOqDqYG" w:id="15"/>
      <w:r>
        <w:rPr>
          <w:caps w:val="0"/>
          <w:smallCaps w:val="0"/>
          <w:outline w:val="0"/>
          <w:color w:val="353740"/>
          <w:sz w:val="24"/>
          <w:szCs w:val="24"/>
          <w:u w:color="353740"/>
          <w:rtl w:val="0"/>
          <w:lang w:val="en-US"/>
          <w14:textFill>
            <w14:solidFill>
              <w14:srgbClr w14:val="353740"/>
            </w14:solidFill>
          </w14:textFill>
        </w:rPr>
        <w:t>Breadboard</w:t>
      </w:r>
      <w:bookmarkEnd w:id="15"/>
      <w:r>
        <w:rPr>
          <w:caps w:val="0"/>
          <w:smallCaps w:val="0"/>
          <w:outline w:val="0"/>
          <w:color w:val="353740"/>
          <w:sz w:val="24"/>
          <w:szCs w:val="24"/>
          <w:u w:color="353740"/>
          <w:rtl w:val="0"/>
          <w:lang w:val="en-US"/>
          <w14:textFill>
            <w14:solidFill>
              <w14:srgbClr w14:val="353740"/>
            </w14:solidFill>
          </w14:textFill>
        </w:rPr>
        <w:t xml:space="preserve">, and Piezo </w:t>
      </w:r>
      <w:bookmarkStart w:name="_Int_rave01h4" w:id="16"/>
      <w:r>
        <w:rPr>
          <w:caps w:val="0"/>
          <w:smallCaps w:val="0"/>
          <w:outline w:val="0"/>
          <w:color w:val="353740"/>
          <w:sz w:val="24"/>
          <w:szCs w:val="24"/>
          <w:u w:color="353740"/>
          <w:rtl w:val="0"/>
          <w:lang w:val="en-US"/>
          <w14:textFill>
            <w14:solidFill>
              <w14:srgbClr w14:val="353740"/>
            </w14:solidFill>
          </w14:textFill>
        </w:rPr>
        <w:t>Buzzer.</w:t>
      </w:r>
      <w:bookmarkEnd w:id="16"/>
      <w:r>
        <w:rPr>
          <w:caps w:val="0"/>
          <w:smallCaps w:val="0"/>
          <w:outline w:val="0"/>
          <w:color w:val="353740"/>
          <w:sz w:val="24"/>
          <w:szCs w:val="24"/>
          <w:u w:color="353740"/>
          <w:rtl w:val="0"/>
          <w:lang w:val="en-US"/>
          <w14:textFill>
            <w14:solidFill>
              <w14:srgbClr w14:val="353740"/>
            </w14:solidFill>
          </w14:textFill>
        </w:rPr>
        <w:t xml:space="preserve"> And </w:t>
      </w:r>
      <w:bookmarkStart w:name="_Int_WcC46aLr" w:id="17"/>
      <w:r>
        <w:rPr>
          <w:caps w:val="0"/>
          <w:smallCaps w:val="0"/>
          <w:outline w:val="0"/>
          <w:color w:val="353740"/>
          <w:sz w:val="24"/>
          <w:szCs w:val="24"/>
          <w:u w:color="353740"/>
          <w:rtl w:val="0"/>
          <w:lang w:val="en-US"/>
          <w14:textFill>
            <w14:solidFill>
              <w14:srgbClr w14:val="353740"/>
            </w14:solidFill>
          </w14:textFill>
        </w:rPr>
        <w:t>finally</w:t>
      </w:r>
      <w:bookmarkEnd w:id="17"/>
      <w:r>
        <w:rPr>
          <w:caps w:val="0"/>
          <w:smallCaps w:val="0"/>
          <w:outline w:val="0"/>
          <w:color w:val="353740"/>
          <w:sz w:val="24"/>
          <w:szCs w:val="24"/>
          <w:u w:color="353740"/>
          <w:rtl w:val="0"/>
          <w:lang w:val="en-US"/>
          <w14:textFill>
            <w14:solidFill>
              <w14:srgbClr w14:val="353740"/>
            </w14:solidFill>
          </w14:textFill>
        </w:rPr>
        <w:t>, the paper concludes with a discussion of the importance of proper installation and maintenance of fire alarm systems.</w:t>
      </w:r>
    </w:p>
    <w:p>
      <w:pPr>
        <w:pStyle w:val="Body"/>
        <w:rPr>
          <w:caps w:val="0"/>
          <w:smallCaps w:val="0"/>
          <w:outline w:val="0"/>
          <w:color w:val="353740"/>
          <w:sz w:val="24"/>
          <w:szCs w:val="24"/>
          <w:u w:color="353740"/>
          <w:lang w:val="en-US"/>
          <w14:textFill>
            <w14:solidFill>
              <w14:srgbClr w14:val="353740"/>
            </w14:solidFill>
          </w14:textFill>
        </w:rPr>
      </w:pPr>
    </w:p>
    <w:p>
      <w:pPr>
        <w:pStyle w:val="Body"/>
      </w:pPr>
      <w:r>
        <w:rPr>
          <w:b w:val="1"/>
          <w:bCs w:val="1"/>
          <w:sz w:val="28"/>
          <w:szCs w:val="28"/>
          <w:rtl w:val="0"/>
          <w:lang w:val="fr-FR"/>
        </w:rPr>
        <w:t xml:space="preserve">Introduction </w:t>
      </w:r>
    </w:p>
    <w:p>
      <w:pPr>
        <w:pStyle w:val="Body"/>
      </w:pPr>
      <w:r>
        <w:rPr>
          <w:rtl w:val="0"/>
          <w:lang w:val="en-US"/>
        </w:rPr>
        <w:t xml:space="preserve">A fire alarm system has </w:t>
      </w:r>
      <w:bookmarkStart w:name="_Int_1q1H9dVw" w:id="18"/>
      <w:r>
        <w:rPr>
          <w:rtl w:val="0"/>
          <w:lang w:val="en-US"/>
        </w:rPr>
        <w:t>several</w:t>
      </w:r>
      <w:bookmarkEnd w:id="18"/>
      <w:r>
        <w:rPr>
          <w:rtl w:val="0"/>
          <w:lang w:val="en-US"/>
        </w:rPr>
        <w:t xml:space="preserve"> devices working together to detect and warn </w:t>
      </w:r>
      <w:bookmarkStart w:name="_Int_3djpj6H1" w:id="19"/>
      <w:r>
        <w:rPr>
          <w:rtl w:val="0"/>
          <w:lang w:val="en-US"/>
        </w:rPr>
        <w:t>people through</w:t>
      </w:r>
      <w:bookmarkEnd w:id="19"/>
      <w:r>
        <w:rPr>
          <w:rtl w:val="0"/>
          <w:lang w:val="en-US"/>
        </w:rPr>
        <w:t xml:space="preserve"> visual and audio appliances when smoke, fire, carbon </w:t>
      </w:r>
      <w:bookmarkStart w:name="_Int_xTJpjDSL" w:id="20"/>
      <w:r>
        <w:rPr>
          <w:rtl w:val="0"/>
          <w:lang w:val="en-US"/>
        </w:rPr>
        <w:t xml:space="preserve">monoxide or </w:t>
      </w:r>
      <w:bookmarkEnd w:id="20"/>
      <w:r>
        <w:rPr>
          <w:rtl w:val="0"/>
        </w:rPr>
        <w:t>o</w:t>
      </w:r>
      <w:bookmarkStart w:name="_Int_ED7VewiP" w:id="21"/>
      <w:r>
        <w:rPr>
          <w:rtl w:val="0"/>
          <w:lang w:val="en-US"/>
        </w:rPr>
        <w:t>ther emergencies</w:t>
      </w:r>
      <w:bookmarkEnd w:id="21"/>
      <w:bookmarkStart w:name="_Int_d65TXthI" w:id="22"/>
      <w:r>
        <w:rPr>
          <w:rtl w:val="0"/>
          <w:lang w:val="en-US"/>
        </w:rPr>
        <w:t xml:space="preserve"> are</w:t>
      </w:r>
      <w:bookmarkEnd w:id="22"/>
      <w:r>
        <w:rPr>
          <w:rtl w:val="0"/>
          <w:lang w:val="en-US"/>
        </w:rPr>
        <w:t xml:space="preserve"> present. These alarms may be activated automatically from </w:t>
      </w:r>
      <w:bookmarkStart w:name="_Int_wwMYLRZV" w:id="23"/>
      <w:r>
        <w:rPr>
          <w:rtl w:val="0"/>
          <w:lang w:val="en-US"/>
        </w:rPr>
        <w:t>Smoke detectors</w:t>
      </w:r>
      <w:bookmarkEnd w:id="23"/>
      <w:r>
        <w:rPr>
          <w:rtl w:val="0"/>
          <w:lang w:val="en-US"/>
        </w:rPr>
        <w:t xml:space="preserve">, and heat </w:t>
      </w:r>
      <w:bookmarkStart w:name="_Int_E8JO5EiO" w:id="24"/>
      <w:r>
        <w:rPr>
          <w:rtl w:val="0"/>
          <w:lang w:val="en-US"/>
        </w:rPr>
        <w:t>detectors may</w:t>
      </w:r>
      <w:bookmarkEnd w:id="24"/>
      <w:r>
        <w:rPr>
          <w:rtl w:val="0"/>
          <w:lang w:val="en-US"/>
        </w:rPr>
        <w:t xml:space="preserve"> also be activated via manual fire alarm activation devices such as manual call points or pull </w:t>
      </w:r>
      <w:bookmarkStart w:name="_Int_ATPbCCd3" w:id="25"/>
      <w:r>
        <w:rPr>
          <w:rtl w:val="0"/>
          <w:lang w:val="fr-FR"/>
        </w:rPr>
        <w:t xml:space="preserve">stations. </w:t>
      </w:r>
    </w:p>
    <w:p>
      <w:pPr>
        <w:pStyle w:val="Body"/>
      </w:pPr>
      <w:r>
        <w:rPr>
          <w:rtl w:val="0"/>
          <w:lang w:val="en-US"/>
        </w:rPr>
        <w:t>Alarms</w:t>
      </w:r>
      <w:bookmarkEnd w:id="25"/>
      <w:r>
        <w:rPr>
          <w:rtl w:val="0"/>
          <w:lang w:val="en-US"/>
        </w:rPr>
        <w:t xml:space="preserve"> can be either motorized bells or wall mountable sounders or horns. They can also be speaker strobes which sound an alarm, followed by a voice evacuation message which warns people inside the building not to use the elevators. Fire alarm sounders can be set to </w:t>
      </w:r>
      <w:bookmarkStart w:name="_Int_75rG4CxL" w:id="26"/>
      <w:r>
        <w:rPr>
          <w:rtl w:val="0"/>
          <w:lang w:val="en-US"/>
        </w:rPr>
        <w:t>certain frequencies</w:t>
      </w:r>
      <w:bookmarkEnd w:id="26"/>
      <w:r>
        <w:rPr>
          <w:rtl w:val="0"/>
          <w:lang w:val="en-US"/>
        </w:rPr>
        <w:t xml:space="preserve"> and different tones including low, </w:t>
      </w:r>
      <w:bookmarkStart w:name="_Int_Mb1CDdnL" w:id="27"/>
      <w:r>
        <w:rPr>
          <w:rtl w:val="0"/>
        </w:rPr>
        <w:t>medium,</w:t>
      </w:r>
      <w:bookmarkEnd w:id="27"/>
      <w:r>
        <w:rPr>
          <w:rtl w:val="0"/>
          <w:lang w:val="en-US"/>
        </w:rPr>
        <w:t xml:space="preserve"> and high, depending on the country </w:t>
      </w:r>
      <w:bookmarkStart w:name="_Int_AdLoW9G7" w:id="28"/>
      <w:r>
        <w:rPr>
          <w:rtl w:val="0"/>
          <w:lang w:val="en-US"/>
        </w:rPr>
        <w:t>and manufacturer</w:t>
      </w:r>
      <w:bookmarkEnd w:id="28"/>
      <w:r>
        <w:rPr>
          <w:rtl w:val="0"/>
          <w:lang w:val="en-US"/>
        </w:rPr>
        <w:t xml:space="preserve"> of the device.</w:t>
      </w:r>
    </w:p>
    <w:p>
      <w:pPr>
        <w:pStyle w:val="Body"/>
      </w:pPr>
      <w:r>
        <w:rPr>
          <w:rtl w:val="0"/>
          <w:lang w:val="en-US"/>
        </w:rPr>
        <w:t xml:space="preserve"> Most fire alarm systems in </w:t>
      </w:r>
      <w:bookmarkStart w:name="_Int_aYJGvihB" w:id="29"/>
      <w:r>
        <w:rPr>
          <w:rtl w:val="0"/>
          <w:lang w:val="en-US"/>
        </w:rPr>
        <w:t>Europe sound</w:t>
      </w:r>
      <w:bookmarkEnd w:id="29"/>
      <w:r>
        <w:rPr>
          <w:rtl w:val="0"/>
          <w:lang w:val="en-US"/>
        </w:rPr>
        <w:t xml:space="preserve"> like a siren </w:t>
      </w:r>
      <w:bookmarkStart w:name="_Int_Pm68oUvD" w:id="30"/>
      <w:r>
        <w:rPr>
          <w:rtl w:val="0"/>
          <w:lang w:val="en-US"/>
        </w:rPr>
        <w:t>with alternating</w:t>
      </w:r>
      <w:bookmarkEnd w:id="30"/>
      <w:r>
        <w:rPr>
          <w:rtl w:val="0"/>
          <w:lang w:val="en-US"/>
        </w:rPr>
        <w:t xml:space="preserve"> frequencies. Fire alarm electronic devices are known as horns in the United </w:t>
      </w:r>
      <w:bookmarkStart w:name="_Int_9XEG8zja" w:id="31"/>
      <w:r>
        <w:rPr>
          <w:rtl w:val="0"/>
          <w:lang w:val="en-US"/>
        </w:rPr>
        <w:t>States</w:t>
      </w:r>
      <w:bookmarkEnd w:id="31"/>
      <w:r>
        <w:rPr>
          <w:rtl w:val="0"/>
        </w:rPr>
        <w:t xml:space="preserve"> </w:t>
      </w:r>
      <w:bookmarkStart w:name="_Int_tpZmaxhQ" w:id="32"/>
      <w:r>
        <w:rPr>
          <w:rtl w:val="0"/>
        </w:rPr>
        <w:t>and</w:t>
      </w:r>
      <w:bookmarkEnd w:id="32"/>
      <w:r>
        <w:rPr>
          <w:rtl w:val="0"/>
        </w:rPr>
        <w:t xml:space="preserve"> </w:t>
      </w:r>
      <w:bookmarkStart w:name="_Int_HOyTU6Ju" w:id="33"/>
      <w:r>
        <w:rPr>
          <w:rtl w:val="0"/>
          <w:lang w:val="es-ES_tradnl"/>
        </w:rPr>
        <w:t>Canada and</w:t>
      </w:r>
      <w:bookmarkEnd w:id="33"/>
      <w:r>
        <w:rPr>
          <w:rtl w:val="0"/>
          <w:lang w:val="en-US"/>
        </w:rPr>
        <w:t xml:space="preserve"> can </w:t>
      </w:r>
      <w:bookmarkStart w:name="_Int_d7fuK7Uo" w:id="34"/>
      <w:r>
        <w:rPr>
          <w:rtl w:val="0"/>
          <w:lang w:val="en-US"/>
        </w:rPr>
        <w:t>be either</w:t>
      </w:r>
      <w:bookmarkEnd w:id="34"/>
      <w:r>
        <w:rPr>
          <w:rtl w:val="0"/>
          <w:lang w:val="en-US"/>
        </w:rPr>
        <w:t xml:space="preserve"> continuous or set to different codes. Fire alarm warning devices can also be set </w:t>
      </w:r>
      <w:bookmarkStart w:name="_Int_A5DLzAZD" w:id="35"/>
      <w:r>
        <w:rPr>
          <w:rtl w:val="0"/>
          <w:lang w:val="it-IT"/>
        </w:rPr>
        <w:t>to different</w:t>
      </w:r>
      <w:bookmarkEnd w:id="35"/>
      <w:r>
        <w:rPr>
          <w:rtl w:val="0"/>
          <w:lang w:val="en-US"/>
        </w:rPr>
        <w:t xml:space="preserve"> volume levels. Manually actuated devices; also known as fire alarm boxes, manual pull stations, or simply pull stations, break glass stations, and (in Europe) call points. </w:t>
      </w:r>
      <w:bookmarkStart w:name="_Int_psfB5fvp" w:id="36"/>
      <w:r>
        <w:rPr>
          <w:rtl w:val="0"/>
          <w:lang w:val="en-US"/>
        </w:rPr>
        <w:t>Devices</w:t>
      </w:r>
      <w:bookmarkEnd w:id="36"/>
      <w:r>
        <w:rPr>
          <w:rtl w:val="0"/>
        </w:rPr>
        <w:t xml:space="preserve"> </w:t>
      </w:r>
      <w:bookmarkStart w:name="_Int_1T5Gbmtw" w:id="37"/>
      <w:r>
        <w:rPr>
          <w:rtl w:val="0"/>
          <w:lang w:val="en-US"/>
        </w:rPr>
        <w:t>for manual</w:t>
      </w:r>
      <w:bookmarkEnd w:id="37"/>
      <w:r>
        <w:rPr>
          <w:rtl w:val="0"/>
          <w:lang w:val="en-US"/>
        </w:rPr>
        <w:t xml:space="preserve"> fire alarm </w:t>
      </w:r>
      <w:bookmarkStart w:name="_Int_ummBvky1" w:id="38"/>
      <w:r>
        <w:rPr>
          <w:rtl w:val="0"/>
          <w:lang w:val="en-US"/>
        </w:rPr>
        <w:t>activation are</w:t>
      </w:r>
      <w:bookmarkEnd w:id="38"/>
      <w:r>
        <w:rPr>
          <w:rtl w:val="0"/>
          <w:lang w:val="en-US"/>
        </w:rPr>
        <w:t xml:space="preserve"> installed to be readily located (near the exits), </w:t>
      </w:r>
      <w:bookmarkStart w:name="_Int_35fEr8dr" w:id="39"/>
      <w:r>
        <w:rPr>
          <w:rtl w:val="0"/>
          <w:lang w:val="en-US"/>
        </w:rPr>
        <w:t>identified, and</w:t>
      </w:r>
      <w:bookmarkEnd w:id="39"/>
      <w:r>
        <w:rPr>
          <w:rtl w:val="0"/>
        </w:rPr>
        <w:t xml:space="preserve"> </w:t>
      </w:r>
      <w:bookmarkStart w:name="_Int_vWFdMMDa" w:id="40"/>
      <w:r>
        <w:rPr>
          <w:rtl w:val="0"/>
          <w:lang w:val="en-US"/>
        </w:rPr>
        <w:t xml:space="preserve">operated. </w:t>
      </w:r>
    </w:p>
    <w:p>
      <w:pPr>
        <w:pStyle w:val="Body"/>
      </w:pPr>
      <w:r>
        <w:rPr>
          <w:rtl w:val="0"/>
          <w:lang w:val="en-US"/>
        </w:rPr>
        <w:t>They</w:t>
      </w:r>
      <w:bookmarkEnd w:id="40"/>
      <w:r>
        <w:rPr>
          <w:rtl w:val="0"/>
          <w:lang w:val="en-US"/>
        </w:rPr>
        <w:t xml:space="preserve"> are usually actuated by means of physical interaction, such as pulling a lever or </w:t>
      </w:r>
      <w:bookmarkStart w:name="_Int_45XM4i4K" w:id="41"/>
      <w:r>
        <w:rPr>
          <w:rtl w:val="0"/>
          <w:lang w:val="en-US"/>
        </w:rPr>
        <w:t>breaking glass</w:t>
      </w:r>
      <w:bookmarkEnd w:id="41"/>
      <w:r>
        <w:rPr>
          <w:rtl w:val="0"/>
          <w:lang w:val="en-US"/>
        </w:rPr>
        <w:t xml:space="preserve">. Automatically actuated devices can take many forms intended to respond to any </w:t>
      </w:r>
      <w:bookmarkStart w:name="_Int_lQpuOe13" w:id="42"/>
      <w:r>
        <w:rPr>
          <w:rtl w:val="0"/>
          <w:lang w:val="en-US"/>
        </w:rPr>
        <w:t>number of</w:t>
      </w:r>
      <w:bookmarkEnd w:id="42"/>
      <w:r>
        <w:rPr>
          <w:rtl w:val="0"/>
          <w:lang w:val="en-US"/>
        </w:rPr>
        <w:t xml:space="preserve"> detectable physical changes associated with fire: convicted thermal energy; heat </w:t>
      </w:r>
      <w:bookmarkStart w:name="_Int_kAMVb9TY" w:id="43"/>
      <w:r>
        <w:rPr>
          <w:rtl w:val="0"/>
          <w:lang w:val="en-US"/>
        </w:rPr>
        <w:t>detector, products</w:t>
      </w:r>
      <w:bookmarkEnd w:id="43"/>
      <w:r>
        <w:rPr>
          <w:rtl w:val="0"/>
          <w:lang w:val="en-US"/>
        </w:rPr>
        <w:t xml:space="preserve"> of combustion; smoke detector, radiant energy; flame detector, combustion gases; firegas detector, and release of extinguishing agents; water-flow detector. The newest </w:t>
      </w:r>
      <w:bookmarkStart w:name="_Int_Eucr4fR9" w:id="44"/>
      <w:r>
        <w:rPr>
          <w:rtl w:val="0"/>
          <w:lang w:val="fr-FR"/>
        </w:rPr>
        <w:t>innovations can</w:t>
      </w:r>
      <w:bookmarkEnd w:id="44"/>
      <w:r>
        <w:rPr>
          <w:rtl w:val="0"/>
          <w:lang w:val="en-US"/>
        </w:rPr>
        <w:t xml:space="preserve"> use cameras and computer algorithms to analyse the visible effects of fire and movement in applications inappropriate for or hostile to other detection methods.</w:t>
        <w:tab/>
      </w:r>
    </w:p>
    <w:p>
      <w:pPr>
        <w:pStyle w:val="Body"/>
      </w:pPr>
    </w:p>
    <w:p>
      <w:pPr>
        <w:pStyle w:val="Body"/>
      </w:pPr>
    </w:p>
    <w:p>
      <w:pPr>
        <w:pStyle w:val="Body"/>
      </w:pPr>
    </w:p>
    <w:p>
      <w:pPr>
        <w:pStyle w:val="Body"/>
      </w:pPr>
    </w:p>
    <w:p>
      <w:pPr>
        <w:pStyle w:val="Body"/>
      </w:pPr>
    </w:p>
    <w:p>
      <w:pPr>
        <w:pStyle w:val="Body"/>
      </w:pPr>
    </w:p>
    <w:p>
      <w:pPr>
        <w:pStyle w:val="Body"/>
        <w:rPr>
          <w:b w:val="1"/>
          <w:bCs w:val="1"/>
          <w:sz w:val="28"/>
          <w:szCs w:val="28"/>
        </w:rPr>
      </w:pPr>
      <w:r>
        <w:rPr>
          <w:b w:val="1"/>
          <w:bCs w:val="1"/>
          <w:sz w:val="28"/>
          <w:szCs w:val="28"/>
          <w:rtl w:val="0"/>
          <w:lang w:val="fr-FR"/>
        </w:rPr>
        <w:t xml:space="preserve">Principle </w:t>
      </w:r>
    </w:p>
    <w:p>
      <w:pPr>
        <w:pStyle w:val="Body"/>
      </w:pPr>
      <w:r>
        <w:rPr>
          <w:rtl w:val="0"/>
          <w:lang w:val="en-US"/>
        </w:rPr>
        <w:t xml:space="preserve">The fire alarm working principle is based on thermistor used in the fire alarm circuit. This </w:t>
      </w:r>
      <w:bookmarkStart w:name="_Int_wBVVRYek" w:id="45"/>
      <w:r>
        <w:rPr>
          <w:rtl w:val="0"/>
        </w:rPr>
        <w:t>fire alarm</w:t>
      </w:r>
      <w:bookmarkEnd w:id="45"/>
      <w:r>
        <w:rPr>
          <w:rtl w:val="0"/>
          <w:lang w:val="en-US"/>
        </w:rPr>
        <w:t xml:space="preserve"> circuit is used to identify and indicate an increase in temperature beyond certain </w:t>
      </w:r>
      <w:bookmarkStart w:name="_Int_EiiGQ01b" w:id="46"/>
      <w:r>
        <w:rPr>
          <w:rtl w:val="0"/>
          <w:lang w:val="en-US"/>
        </w:rPr>
        <w:t>value (</w:t>
      </w:r>
      <w:bookmarkEnd w:id="46"/>
      <w:r>
        <w:rPr>
          <w:rtl w:val="0"/>
          <w:lang w:val="en-US"/>
        </w:rPr>
        <w:t xml:space="preserve">temperature of an enclosed area). All Fire Alarm Systems operate on </w:t>
      </w:r>
      <w:bookmarkStart w:name="_Int_BnJLz3Vw" w:id="47"/>
      <w:r>
        <w:rPr>
          <w:rtl w:val="0"/>
          <w:lang w:val="en-US"/>
        </w:rPr>
        <w:t>the same</w:t>
      </w:r>
      <w:bookmarkEnd w:id="47"/>
      <w:r>
        <w:rPr>
          <w:rtl w:val="0"/>
          <w:lang w:val="en-US"/>
        </w:rPr>
        <w:t xml:space="preserve"> principle. If a detector detects smoke or heat, or someone operates a break glass </w:t>
      </w:r>
      <w:bookmarkStart w:name="_Int_WUBM6TB1" w:id="48"/>
      <w:r>
        <w:rPr>
          <w:rtl w:val="0"/>
          <w:lang w:val="en-US"/>
        </w:rPr>
        <w:t>unit, then</w:t>
      </w:r>
      <w:bookmarkEnd w:id="48"/>
      <w:r>
        <w:rPr>
          <w:rtl w:val="0"/>
          <w:lang w:val="en-US"/>
        </w:rPr>
        <w:t xml:space="preserve"> alarm sounders operate to warn others in the building that there may be a fire and </w:t>
      </w:r>
      <w:bookmarkStart w:name="_Int_B14BkaxU" w:id="49"/>
      <w:r>
        <w:rPr>
          <w:rtl w:val="0"/>
          <w:lang w:val="es-ES_tradnl"/>
        </w:rPr>
        <w:t>evacuate</w:t>
      </w:r>
      <w:bookmarkEnd w:id="49"/>
      <w:r>
        <w:rPr>
          <w:rtl w:val="0"/>
          <w:lang w:val="en-US"/>
        </w:rPr>
        <w:t xml:space="preserve"> thermistor is an inexpensive and easily obtainable temperature </w:t>
      </w:r>
      <w:bookmarkStart w:name="_Int_DTuV1b4E" w:id="50"/>
      <w:r>
        <w:rPr>
          <w:rtl w:val="0"/>
          <w:lang w:val="it-IT"/>
        </w:rPr>
        <w:t>sensitive resistor</w:t>
      </w:r>
      <w:bookmarkEnd w:id="50"/>
      <w:r>
        <w:rPr>
          <w:rtl w:val="0"/>
          <w:lang w:val="en-US"/>
        </w:rPr>
        <w:t xml:space="preserve">, thermistor working principle is </w:t>
      </w:r>
      <w:bookmarkStart w:name="_Int_Y3oSAxU4" w:id="51"/>
      <w:r>
        <w:rPr>
          <w:rtl w:val="0"/>
          <w:lang w:val="en-US"/>
        </w:rPr>
        <w:t>its</w:t>
      </w:r>
      <w:bookmarkEnd w:id="51"/>
      <w:r>
        <w:rPr>
          <w:rtl w:val="0"/>
          <w:lang w:val="en-US"/>
        </w:rPr>
        <w:t xml:space="preserve"> resistance depends upon the temperature. </w:t>
      </w:r>
      <w:bookmarkStart w:name="_Int_qNQFu6pc" w:id="52"/>
      <w:r>
        <w:rPr>
          <w:rtl w:val="0"/>
          <w:lang w:val="en-US"/>
        </w:rPr>
        <w:t>When temperature</w:t>
      </w:r>
      <w:bookmarkEnd w:id="52"/>
      <w:r>
        <w:rPr>
          <w:rtl w:val="0"/>
          <w:lang w:val="en-US"/>
        </w:rPr>
        <w:t xml:space="preserve"> changes, the resistance of the thermistor changes in a predictable way. The benefits of using a thermistor </w:t>
      </w:r>
      <w:bookmarkStart w:name="_Int_J5yz62uy" w:id="53"/>
      <w:r>
        <w:rPr>
          <w:rtl w:val="0"/>
        </w:rPr>
        <w:t>are</w:t>
      </w:r>
      <w:bookmarkEnd w:id="53"/>
      <w:r>
        <w:rPr>
          <w:rtl w:val="0"/>
          <w:lang w:val="en-US"/>
        </w:rPr>
        <w:t xml:space="preserve"> accuracy and stability.</w:t>
      </w:r>
    </w:p>
    <w:p>
      <w:pPr>
        <w:pStyle w:val="Body"/>
      </w:pPr>
    </w:p>
    <w:p>
      <w:pPr>
        <w:pStyle w:val="Body"/>
        <w:rPr>
          <w:b w:val="1"/>
          <w:bCs w:val="1"/>
          <w:sz w:val="28"/>
          <w:szCs w:val="28"/>
        </w:rPr>
      </w:pPr>
      <w:bookmarkStart w:name="_Int_GUPdOJat" w:id="54"/>
      <w:r>
        <w:rPr>
          <w:b w:val="1"/>
          <w:bCs w:val="1"/>
          <w:sz w:val="28"/>
          <w:szCs w:val="28"/>
          <w:rtl w:val="0"/>
          <w:lang w:val="nl-NL"/>
        </w:rPr>
        <w:t xml:space="preserve">Hardware </w:t>
      </w:r>
      <w:bookmarkEnd w:id="54"/>
      <w:r>
        <w:rPr>
          <w:b w:val="1"/>
          <w:bCs w:val="1"/>
          <w:sz w:val="28"/>
          <w:szCs w:val="28"/>
          <w:rtl w:val="0"/>
          <w:lang w:val="en-US"/>
        </w:rPr>
        <w:t xml:space="preserve">Required </w:t>
      </w:r>
    </w:p>
    <w:p>
      <w:pPr>
        <w:pStyle w:val="List Paragraph"/>
        <w:numPr>
          <w:ilvl w:val="0"/>
          <w:numId w:val="2"/>
        </w:numPr>
        <w:bidi w:val="0"/>
        <w:ind w:right="0"/>
        <w:jc w:val="left"/>
        <w:rPr>
          <w:rFonts w:ascii="Helvetica" w:hAnsi="Helvetica"/>
          <w:sz w:val="24"/>
          <w:szCs w:val="24"/>
          <w:rtl w:val="0"/>
          <w:lang w:val="en-US"/>
        </w:rPr>
      </w:pPr>
      <w:r>
        <w:rPr>
          <w:rFonts w:ascii="Helvetica" w:hAnsi="Helvetica"/>
          <w:outline w:val="0"/>
          <w:color w:val="000000"/>
          <w:sz w:val="24"/>
          <w:szCs w:val="24"/>
          <w:u w:color="000000"/>
          <w:rtl w:val="0"/>
          <w:lang w:val="en-US"/>
          <w14:textFill>
            <w14:solidFill>
              <w14:srgbClr w14:val="000000"/>
            </w14:solidFill>
          </w14:textFill>
        </w:rPr>
        <w:t>Arduino UNO board</w:t>
      </w:r>
    </w:p>
    <w:p>
      <w:pPr>
        <w:pStyle w:val="Body"/>
        <w:rPr>
          <w:rFonts w:ascii="Helvetica" w:cs="Helvetica" w:hAnsi="Helvetica" w:eastAsia="Helvetica"/>
          <w:outline w:val="0"/>
          <w:color w:val="000000"/>
          <w:sz w:val="24"/>
          <w:szCs w:val="24"/>
          <w:u w:color="000000"/>
          <w:lang w:val="en-US"/>
          <w14:textFill>
            <w14:solidFill>
              <w14:srgbClr w14:val="000000"/>
            </w14:solidFill>
          </w14:textFill>
        </w:rPr>
      </w:pPr>
    </w:p>
    <w:p>
      <w:pPr>
        <w:pStyle w:val="Body"/>
        <w:rPr>
          <w:rFonts w:ascii="Helvetica" w:cs="Helvetica" w:hAnsi="Helvetica" w:eastAsia="Helvetica"/>
          <w:outline w:val="0"/>
          <w:color w:val="000000"/>
          <w:sz w:val="24"/>
          <w:szCs w:val="24"/>
          <w:u w:color="000000"/>
          <w14:textFill>
            <w14:solidFill>
              <w14:srgbClr w14:val="000000"/>
            </w14:solidFill>
          </w14:textFill>
        </w:rPr>
      </w:pPr>
      <w:r>
        <w:rPr>
          <w:rFonts w:ascii="Helvetica" w:hAnsi="Helvetica"/>
          <w:outline w:val="0"/>
          <w:color w:val="000000"/>
          <w:sz w:val="24"/>
          <w:szCs w:val="24"/>
          <w:u w:color="000000"/>
          <w:rtl w:val="0"/>
          <w:lang w:val="en-US"/>
          <w14:textFill>
            <w14:solidFill>
              <w14:srgbClr w14:val="000000"/>
            </w14:solidFill>
          </w14:textFill>
        </w:rPr>
        <w:t xml:space="preserve">                              </w:t>
      </w:r>
      <w:r>
        <w:drawing xmlns:a="http://schemas.openxmlformats.org/drawingml/2006/main">
          <wp:inline distT="0" distB="0" distL="0" distR="0">
            <wp:extent cx="2495550" cy="1828800"/>
            <wp:effectExtent l="0" t="0" r="0" b="0"/>
            <wp:docPr id="1073741826" name="officeArt object" descr="image2.jpeg"/>
            <wp:cNvGraphicFramePr/>
            <a:graphic xmlns:a="http://schemas.openxmlformats.org/drawingml/2006/main">
              <a:graphicData uri="http://schemas.openxmlformats.org/drawingml/2006/picture">
                <pic:pic xmlns:pic="http://schemas.openxmlformats.org/drawingml/2006/picture">
                  <pic:nvPicPr>
                    <pic:cNvPr id="1073741826" name="image2.jpeg" descr="image2.jpeg"/>
                    <pic:cNvPicPr>
                      <a:picLocks noChangeAspect="1"/>
                    </pic:cNvPicPr>
                  </pic:nvPicPr>
                  <pic:blipFill>
                    <a:blip r:embed="rId5">
                      <a:extLst/>
                    </a:blip>
                    <a:stretch>
                      <a:fillRect/>
                    </a:stretch>
                  </pic:blipFill>
                  <pic:spPr>
                    <a:xfrm>
                      <a:off x="0" y="0"/>
                      <a:ext cx="2495550" cy="1828800"/>
                    </a:xfrm>
                    <a:prstGeom prst="rect">
                      <a:avLst/>
                    </a:prstGeom>
                    <a:ln w="12700" cap="flat">
                      <a:noFill/>
                      <a:miter lim="400000"/>
                    </a:ln>
                    <a:effectLst/>
                  </pic:spPr>
                </pic:pic>
              </a:graphicData>
            </a:graphic>
          </wp:inline>
        </w:drawing>
      </w:r>
    </w:p>
    <w:p>
      <w:pPr>
        <w:pStyle w:val="Body"/>
        <w:rPr>
          <w:rFonts w:ascii="Helvetica" w:cs="Helvetica" w:hAnsi="Helvetica" w:eastAsia="Helvetica"/>
          <w:outline w:val="0"/>
          <w:color w:val="000000"/>
          <w:sz w:val="24"/>
          <w:szCs w:val="24"/>
          <w:u w:color="000000"/>
          <w:lang w:val="en-US"/>
          <w14:textFill>
            <w14:solidFill>
              <w14:srgbClr w14:val="000000"/>
            </w14:solidFill>
          </w14:textFill>
        </w:rPr>
      </w:pPr>
    </w:p>
    <w:p>
      <w:pPr>
        <w:pStyle w:val="Body"/>
        <w:rPr>
          <w:rFonts w:ascii="Helvetica" w:cs="Helvetica" w:hAnsi="Helvetica" w:eastAsia="Helvetica"/>
          <w:outline w:val="0"/>
          <w:color w:val="000000"/>
          <w:sz w:val="24"/>
          <w:szCs w:val="24"/>
          <w:u w:color="000000"/>
          <w:lang w:val="en-US"/>
          <w14:textFill>
            <w14:solidFill>
              <w14:srgbClr w14:val="000000"/>
            </w14:solidFill>
          </w14:textFill>
        </w:rPr>
      </w:pPr>
    </w:p>
    <w:p>
      <w:pPr>
        <w:pStyle w:val="Body"/>
        <w:rPr>
          <w:rFonts w:ascii="Helvetica" w:cs="Helvetica" w:hAnsi="Helvetica" w:eastAsia="Helvetica"/>
          <w:caps w:val="0"/>
          <w:smallCaps w:val="0"/>
          <w:outline w:val="0"/>
          <w:color w:val="000000"/>
          <w:sz w:val="24"/>
          <w:szCs w:val="24"/>
          <w:u w:color="000000"/>
          <w14:textFill>
            <w14:solidFill>
              <w14:srgbClr w14:val="000000"/>
            </w14:solidFill>
          </w14:textFill>
        </w:rPr>
      </w:pPr>
      <w:r>
        <w:rPr>
          <w:rFonts w:ascii="Helvetica" w:hAnsi="Helvetica"/>
          <w:caps w:val="0"/>
          <w:smallCaps w:val="0"/>
          <w:outline w:val="0"/>
          <w:color w:val="000000"/>
          <w:sz w:val="24"/>
          <w:szCs w:val="24"/>
          <w:u w:color="000000"/>
          <w:rtl w:val="0"/>
          <w:lang w:val="en-US"/>
          <w14:textFill>
            <w14:solidFill>
              <w14:srgbClr w14:val="000000"/>
            </w14:solidFill>
          </w14:textFill>
        </w:rPr>
        <w:t>Arduino board is a microcontroller that is used to accept inputs from sensors connected and provide an output action on the desired device connected to it. The sensor inputs can be from light-detecting sensors, motion sensors (Ultrasonic or IR), temperature sensors, etc. The output from this device can be received through other output devices such as LED, Buzzer, Serial monitor, etc.</w:t>
      </w:r>
    </w:p>
    <w:p>
      <w:pPr>
        <w:pStyle w:val="Body"/>
        <w:rPr>
          <w:b w:val="1"/>
          <w:bCs w:val="1"/>
          <w:sz w:val="28"/>
          <w:szCs w:val="28"/>
        </w:rPr>
      </w:pPr>
    </w:p>
    <w:p>
      <w:pPr>
        <w:pStyle w:val="Body"/>
        <w:rPr>
          <w:b w:val="1"/>
          <w:bCs w:val="1"/>
          <w:sz w:val="28"/>
          <w:szCs w:val="28"/>
        </w:rPr>
      </w:pPr>
    </w:p>
    <w:p>
      <w:pPr>
        <w:pStyle w:val="Body"/>
        <w:rPr>
          <w:b w:val="1"/>
          <w:bCs w:val="1"/>
          <w:sz w:val="28"/>
          <w:szCs w:val="28"/>
        </w:rPr>
      </w:pPr>
    </w:p>
    <w:p>
      <w:pPr>
        <w:pStyle w:val="Body"/>
        <w:rPr>
          <w:b w:val="1"/>
          <w:bCs w:val="1"/>
          <w:sz w:val="28"/>
          <w:szCs w:val="28"/>
        </w:rPr>
      </w:pPr>
    </w:p>
    <w:p>
      <w:pPr>
        <w:pStyle w:val="Body"/>
        <w:rPr>
          <w:b w:val="1"/>
          <w:bCs w:val="1"/>
          <w:sz w:val="28"/>
          <w:szCs w:val="28"/>
        </w:rPr>
      </w:pPr>
    </w:p>
    <w:p>
      <w:pPr>
        <w:pStyle w:val="Body"/>
        <w:rPr>
          <w:b w:val="1"/>
          <w:bCs w:val="1"/>
          <w:sz w:val="28"/>
          <w:szCs w:val="28"/>
        </w:rPr>
      </w:pPr>
    </w:p>
    <w:p>
      <w:pPr>
        <w:pStyle w:val="List Paragraph"/>
        <w:numPr>
          <w:ilvl w:val="0"/>
          <w:numId w:val="2"/>
        </w:numPr>
        <w:bidi w:val="0"/>
        <w:ind w:right="0"/>
        <w:jc w:val="left"/>
        <w:rPr>
          <w:rFonts w:ascii="Helvetica" w:hAnsi="Helvetica"/>
          <w:sz w:val="24"/>
          <w:szCs w:val="24"/>
          <w:rtl w:val="0"/>
          <w:lang w:val="en-US"/>
        </w:rPr>
      </w:pPr>
      <w:r>
        <w:rPr>
          <w:rFonts w:ascii="Helvetica" w:hAnsi="Helvetica"/>
          <w:outline w:val="0"/>
          <w:color w:val="000000"/>
          <w:sz w:val="24"/>
          <w:szCs w:val="24"/>
          <w:u w:color="000000"/>
          <w:rtl w:val="0"/>
          <w:lang w:val="en-US"/>
          <w14:textFill>
            <w14:solidFill>
              <w14:srgbClr w14:val="000000"/>
            </w14:solidFill>
          </w14:textFill>
        </w:rPr>
        <w:t xml:space="preserve">LM-35 Temperature Sensor </w:t>
      </w:r>
    </w:p>
    <w:p>
      <w:pPr>
        <w:pStyle w:val="Body"/>
      </w:pPr>
      <w:r>
        <w:rPr>
          <w:rtl w:val="0"/>
        </w:rPr>
        <w:t xml:space="preserve">                                               </w:t>
      </w:r>
      <w:r>
        <w:drawing xmlns:a="http://schemas.openxmlformats.org/drawingml/2006/main">
          <wp:inline distT="0" distB="0" distL="0" distR="0">
            <wp:extent cx="2096217" cy="1740609"/>
            <wp:effectExtent l="0" t="0" r="0" b="0"/>
            <wp:docPr id="1073741827" name="officeArt object" descr="image.png"/>
            <wp:cNvGraphicFramePr/>
            <a:graphic xmlns:a="http://schemas.openxmlformats.org/drawingml/2006/main">
              <a:graphicData uri="http://schemas.openxmlformats.org/drawingml/2006/picture">
                <pic:pic xmlns:pic="http://schemas.openxmlformats.org/drawingml/2006/picture">
                  <pic:nvPicPr>
                    <pic:cNvPr id="1073741827" name="image.png" descr="image.png"/>
                    <pic:cNvPicPr>
                      <a:picLocks noChangeAspect="1"/>
                    </pic:cNvPicPr>
                  </pic:nvPicPr>
                  <pic:blipFill>
                    <a:blip r:embed="rId6">
                      <a:extLst/>
                    </a:blip>
                    <a:stretch>
                      <a:fillRect/>
                    </a:stretch>
                  </pic:blipFill>
                  <pic:spPr>
                    <a:xfrm>
                      <a:off x="0" y="0"/>
                      <a:ext cx="2096217" cy="1740609"/>
                    </a:xfrm>
                    <a:prstGeom prst="rect">
                      <a:avLst/>
                    </a:prstGeom>
                    <a:ln w="12700" cap="flat">
                      <a:noFill/>
                      <a:miter lim="400000"/>
                    </a:ln>
                    <a:effectLst/>
                  </pic:spPr>
                </pic:pic>
              </a:graphicData>
            </a:graphic>
          </wp:inline>
        </w:drawing>
      </w:r>
    </w:p>
    <w:p>
      <w:pPr>
        <w:pStyle w:val="Body"/>
      </w:pPr>
      <w:r>
        <w:rPr>
          <w:rtl w:val="0"/>
        </w:rPr>
        <w:t xml:space="preserve">       </w:t>
      </w:r>
      <w:r>
        <w:rPr>
          <w:sz w:val="24"/>
          <w:szCs w:val="24"/>
          <w:rtl w:val="0"/>
        </w:rPr>
        <w:t xml:space="preserve">  </w:t>
      </w:r>
      <w:r>
        <w:rPr>
          <w:caps w:val="0"/>
          <w:smallCaps w:val="0"/>
          <w:outline w:val="0"/>
          <w:color w:val="000000"/>
          <w:sz w:val="24"/>
          <w:szCs w:val="24"/>
          <w:u w:color="000000"/>
          <w:rtl w:val="0"/>
          <w:lang w:val="en-US"/>
          <w14:textFill>
            <w14:solidFill>
              <w14:srgbClr w14:val="000000"/>
            </w14:solidFill>
          </w14:textFill>
        </w:rPr>
        <w:t xml:space="preserve">LM-35 </w:t>
      </w:r>
      <w:bookmarkStart w:name="_Int_IyK4T4CX" w:id="55"/>
      <w:r>
        <w:rPr>
          <w:caps w:val="0"/>
          <w:smallCaps w:val="0"/>
          <w:strike w:val="0"/>
          <w:dstrike w:val="0"/>
          <w:sz w:val="24"/>
          <w:szCs w:val="24"/>
          <w:rtl w:val="0"/>
          <w:lang w:val="en-US"/>
        </w:rPr>
        <w:t>Temperature Sensor</w:t>
      </w:r>
      <w:bookmarkEnd w:id="55"/>
      <w:r>
        <w:rPr>
          <w:caps w:val="0"/>
          <w:smallCaps w:val="0"/>
          <w:outline w:val="0"/>
          <w:color w:val="000000"/>
          <w:sz w:val="24"/>
          <w:szCs w:val="24"/>
          <w:u w:color="000000"/>
          <w:rtl w:val="0"/>
          <w:lang w:val="en-US"/>
          <w14:textFill>
            <w14:solidFill>
              <w14:srgbClr w14:val="000000"/>
            </w14:solidFill>
          </w14:textFill>
        </w:rPr>
        <w:t xml:space="preserve"> gives an analog  output based on the instantaneous temperature value. This analog output is proportional to the instantaneous input.</w:t>
      </w:r>
    </w:p>
    <w:p>
      <w:pPr>
        <w:pStyle w:val="Body"/>
        <w:rPr>
          <w:caps w:val="0"/>
          <w:smallCaps w:val="0"/>
          <w:outline w:val="0"/>
          <w:color w:val="000000"/>
          <w:sz w:val="24"/>
          <w:szCs w:val="24"/>
          <w:u w:color="000000"/>
          <w:lang w:val="en-US"/>
          <w14:textFill>
            <w14:solidFill>
              <w14:srgbClr w14:val="000000"/>
            </w14:solidFill>
          </w14:textFill>
        </w:rPr>
      </w:pPr>
    </w:p>
    <w:p>
      <w:pPr>
        <w:pStyle w:val="List Paragraph"/>
        <w:numPr>
          <w:ilvl w:val="0"/>
          <w:numId w:val="2"/>
        </w:numPr>
        <w:bidi w:val="0"/>
        <w:ind w:right="0"/>
        <w:jc w:val="left"/>
        <w:rPr>
          <w:rFonts w:ascii="Helvetica" w:hAnsi="Helvetica"/>
          <w:sz w:val="24"/>
          <w:szCs w:val="24"/>
          <w:rtl w:val="0"/>
          <w:lang w:val="en-US"/>
        </w:rPr>
      </w:pPr>
      <w:r>
        <w:rPr>
          <w:rFonts w:ascii="Helvetica" w:hAnsi="Helvetica"/>
          <w:outline w:val="0"/>
          <w:color w:val="000000"/>
          <w:sz w:val="24"/>
          <w:szCs w:val="24"/>
          <w:u w:color="000000"/>
          <w:rtl w:val="0"/>
          <w:lang w:val="en-US"/>
          <w14:textFill>
            <w14:solidFill>
              <w14:srgbClr w14:val="000000"/>
            </w14:solidFill>
          </w14:textFill>
        </w:rPr>
        <w:t xml:space="preserve">Gas Sensor </w:t>
      </w:r>
    </w:p>
    <w:p>
      <w:pPr>
        <w:pStyle w:val="Body"/>
      </w:pPr>
      <w:r>
        <w:rPr>
          <w:rtl w:val="0"/>
        </w:rPr>
        <w:t xml:space="preserve">                                               </w:t>
      </w:r>
      <w:r>
        <w:drawing xmlns:a="http://schemas.openxmlformats.org/drawingml/2006/main">
          <wp:inline distT="0" distB="0" distL="0" distR="0">
            <wp:extent cx="1933575" cy="1933575"/>
            <wp:effectExtent l="0" t="0" r="0" b="0"/>
            <wp:docPr id="1073741828" name="officeArt object" descr="image2.png"/>
            <wp:cNvGraphicFramePr/>
            <a:graphic xmlns:a="http://schemas.openxmlformats.org/drawingml/2006/main">
              <a:graphicData uri="http://schemas.openxmlformats.org/drawingml/2006/picture">
                <pic:pic xmlns:pic="http://schemas.openxmlformats.org/drawingml/2006/picture">
                  <pic:nvPicPr>
                    <pic:cNvPr id="1073741828" name="image2.png" descr="image2.png"/>
                    <pic:cNvPicPr>
                      <a:picLocks noChangeAspect="1"/>
                    </pic:cNvPicPr>
                  </pic:nvPicPr>
                  <pic:blipFill>
                    <a:blip r:embed="rId7">
                      <a:extLst/>
                    </a:blip>
                    <a:stretch>
                      <a:fillRect/>
                    </a:stretch>
                  </pic:blipFill>
                  <pic:spPr>
                    <a:xfrm>
                      <a:off x="0" y="0"/>
                      <a:ext cx="1933575" cy="1933575"/>
                    </a:xfrm>
                    <a:prstGeom prst="rect">
                      <a:avLst/>
                    </a:prstGeom>
                    <a:ln w="12700" cap="flat">
                      <a:noFill/>
                      <a:miter lim="400000"/>
                    </a:ln>
                    <a:effectLst/>
                  </pic:spPr>
                </pic:pic>
              </a:graphicData>
            </a:graphic>
          </wp:inline>
        </w:drawing>
      </w:r>
    </w:p>
    <w:p>
      <w:pPr>
        <w:pStyle w:val="Body"/>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 xml:space="preserve">The gas </w:t>
      </w:r>
      <w:bookmarkStart w:name="_Int_BeOkfsw6" w:id="56"/>
      <w:r>
        <w:rPr>
          <w:caps w:val="0"/>
          <w:smallCaps w:val="0"/>
          <w:strike w:val="0"/>
          <w:dstrike w:val="0"/>
          <w:sz w:val="24"/>
          <w:szCs w:val="24"/>
          <w:rtl w:val="0"/>
          <w:lang w:val="en-US"/>
        </w:rPr>
        <w:t>sensor is</w:t>
      </w:r>
      <w:bookmarkEnd w:id="56"/>
      <w:r>
        <w:rPr>
          <w:caps w:val="0"/>
          <w:smallCaps w:val="0"/>
          <w:outline w:val="0"/>
          <w:color w:val="000000"/>
          <w:sz w:val="24"/>
          <w:szCs w:val="24"/>
          <w:u w:color="000000"/>
          <w:rtl w:val="0"/>
          <w:lang w:val="en-US"/>
          <w14:textFill>
            <w14:solidFill>
              <w14:srgbClr w14:val="000000"/>
            </w14:solidFill>
          </w14:textFill>
        </w:rPr>
        <w:t xml:space="preserve"> used to measure the concentration or presence of gas in the atmosphere. It is also used to detect smoke in the air. Based on the gas, a potential difference is generated by changing the resistance of the material present inside the sensor. The output is measure in terms of Voltage.</w:t>
      </w: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List Paragraph"/>
        <w:numPr>
          <w:ilvl w:val="0"/>
          <w:numId w:val="3"/>
        </w:numPr>
        <w:bidi w:val="0"/>
        <w:ind w:right="0"/>
        <w:jc w:val="left"/>
        <w:rPr>
          <w:sz w:val="27"/>
          <w:szCs w:val="27"/>
          <w:rtl w:val="0"/>
          <w:lang w:val="en-US"/>
        </w:rPr>
      </w:pPr>
      <w:r>
        <w:rPr>
          <w:caps w:val="0"/>
          <w:smallCaps w:val="0"/>
          <w:outline w:val="0"/>
          <w:color w:val="000000"/>
          <w:sz w:val="27"/>
          <w:szCs w:val="27"/>
          <w:u w:color="000000"/>
          <w:rtl w:val="0"/>
          <w:lang w:val="en-US"/>
          <w14:textFill>
            <w14:solidFill>
              <w14:srgbClr w14:val="000000"/>
            </w14:solidFill>
          </w14:textFill>
        </w:rPr>
        <w:t>Resistors</w:t>
      </w:r>
    </w:p>
    <w:p>
      <w:pPr>
        <w:pStyle w:val="Body"/>
      </w:pPr>
      <w:r>
        <w:rPr>
          <w:rtl w:val="0"/>
        </w:rPr>
        <w:t xml:space="preserve">                                                         </w:t>
      </w:r>
      <w:r>
        <w:drawing xmlns:a="http://schemas.openxmlformats.org/drawingml/2006/main">
          <wp:inline distT="0" distB="0" distL="0" distR="0">
            <wp:extent cx="1543050" cy="1543050"/>
            <wp:effectExtent l="0" t="0" r="0" b="0"/>
            <wp:docPr id="1073741829" name="officeArt object" descr="image3.png"/>
            <wp:cNvGraphicFramePr/>
            <a:graphic xmlns:a="http://schemas.openxmlformats.org/drawingml/2006/main">
              <a:graphicData uri="http://schemas.openxmlformats.org/drawingml/2006/picture">
                <pic:pic xmlns:pic="http://schemas.openxmlformats.org/drawingml/2006/picture">
                  <pic:nvPicPr>
                    <pic:cNvPr id="1073741829" name="image3.png" descr="image3.png"/>
                    <pic:cNvPicPr>
                      <a:picLocks noChangeAspect="1"/>
                    </pic:cNvPicPr>
                  </pic:nvPicPr>
                  <pic:blipFill>
                    <a:blip r:embed="rId8">
                      <a:extLst/>
                    </a:blip>
                    <a:stretch>
                      <a:fillRect/>
                    </a:stretch>
                  </pic:blipFill>
                  <pic:spPr>
                    <a:xfrm>
                      <a:off x="0" y="0"/>
                      <a:ext cx="1543050" cy="1543050"/>
                    </a:xfrm>
                    <a:prstGeom prst="rect">
                      <a:avLst/>
                    </a:prstGeom>
                    <a:ln w="12700" cap="flat">
                      <a:noFill/>
                      <a:miter lim="400000"/>
                    </a:ln>
                    <a:effectLst/>
                  </pic:spPr>
                </pic:pic>
              </a:graphicData>
            </a:graphic>
          </wp:inline>
        </w:drawing>
      </w:r>
    </w:p>
    <w:p>
      <w:pPr>
        <w:pStyle w:val="Body"/>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Resistors are passive devices that restrict the flow of current or divide the voltage through the circuit. The input power passes through these resistors and then to the sensors to avoid damage.</w:t>
      </w:r>
    </w:p>
    <w:p>
      <w:pPr>
        <w:pStyle w:val="Body"/>
        <w:rPr>
          <w:caps w:val="0"/>
          <w:smallCaps w:val="0"/>
          <w:outline w:val="0"/>
          <w:color w:val="000000"/>
          <w:sz w:val="24"/>
          <w:szCs w:val="24"/>
          <w:u w:color="000000"/>
          <w:lang w:val="en-US"/>
          <w14:textFill>
            <w14:solidFill>
              <w14:srgbClr w14:val="000000"/>
            </w14:solidFill>
          </w14:textFill>
        </w:rPr>
      </w:pPr>
    </w:p>
    <w:p>
      <w:pPr>
        <w:pStyle w:val="List Paragraph"/>
        <w:numPr>
          <w:ilvl w:val="0"/>
          <w:numId w:val="3"/>
        </w:numPr>
        <w:bidi w:val="0"/>
        <w:ind w:right="0"/>
        <w:jc w:val="left"/>
        <w:rPr>
          <w:sz w:val="27"/>
          <w:szCs w:val="27"/>
          <w:rtl w:val="0"/>
          <w:lang w:val="en-US"/>
        </w:rPr>
      </w:pPr>
      <w:r>
        <w:rPr>
          <w:b w:val="1"/>
          <w:bCs w:val="1"/>
          <w:caps w:val="0"/>
          <w:smallCaps w:val="0"/>
          <w:outline w:val="0"/>
          <w:color w:val="000000"/>
          <w:sz w:val="27"/>
          <w:szCs w:val="27"/>
          <w:u w:color="000000"/>
          <w:rtl w:val="0"/>
          <w:lang w:val="en-US"/>
          <w14:textFill>
            <w14:solidFill>
              <w14:srgbClr w14:val="000000"/>
            </w14:solidFill>
          </w14:textFill>
        </w:rPr>
        <w:t xml:space="preserve"> </w:t>
      </w:r>
      <w:r>
        <w:rPr>
          <w:caps w:val="0"/>
          <w:smallCaps w:val="0"/>
          <w:outline w:val="0"/>
          <w:color w:val="000000"/>
          <w:sz w:val="27"/>
          <w:szCs w:val="27"/>
          <w:u w:color="000000"/>
          <w:rtl w:val="0"/>
          <w:lang w:val="en-US"/>
          <w14:textFill>
            <w14:solidFill>
              <w14:srgbClr w14:val="000000"/>
            </w14:solidFill>
          </w14:textFill>
        </w:rPr>
        <w:t>Breadboard</w:t>
      </w:r>
    </w:p>
    <w:p>
      <w:pPr>
        <w:pStyle w:val="Body"/>
        <w:rPr>
          <w:caps w:val="0"/>
          <w:smallCaps w:val="0"/>
          <w:outline w:val="0"/>
          <w:color w:val="000000"/>
          <w:sz w:val="27"/>
          <w:szCs w:val="27"/>
          <w:u w:color="000000"/>
          <w14:textFill>
            <w14:solidFill>
              <w14:srgbClr w14:val="000000"/>
            </w14:solidFill>
          </w14:textFill>
        </w:rPr>
      </w:pPr>
      <w:r>
        <w:rPr>
          <w:caps w:val="0"/>
          <w:smallCaps w:val="0"/>
          <w:outline w:val="0"/>
          <w:color w:val="000000"/>
          <w:sz w:val="27"/>
          <w:szCs w:val="27"/>
          <w:u w:color="000000"/>
          <w:rtl w:val="0"/>
          <w:lang w:val="en-US"/>
          <w14:textFill>
            <w14:solidFill>
              <w14:srgbClr w14:val="000000"/>
            </w14:solidFill>
          </w14:textFill>
        </w:rPr>
        <w:t xml:space="preserve">           </w:t>
      </w:r>
      <w:r>
        <w:drawing xmlns:a="http://schemas.openxmlformats.org/drawingml/2006/main">
          <wp:inline distT="0" distB="0" distL="0" distR="0">
            <wp:extent cx="4572000" cy="1905000"/>
            <wp:effectExtent l="0" t="0" r="0" b="0"/>
            <wp:docPr id="1073741830" name="officeArt object" descr="image4.png"/>
            <wp:cNvGraphicFramePr/>
            <a:graphic xmlns:a="http://schemas.openxmlformats.org/drawingml/2006/main">
              <a:graphicData uri="http://schemas.openxmlformats.org/drawingml/2006/picture">
                <pic:pic xmlns:pic="http://schemas.openxmlformats.org/drawingml/2006/picture">
                  <pic:nvPicPr>
                    <pic:cNvPr id="1073741830" name="image4.png" descr="image4.png"/>
                    <pic:cNvPicPr>
                      <a:picLocks noChangeAspect="1"/>
                    </pic:cNvPicPr>
                  </pic:nvPicPr>
                  <pic:blipFill>
                    <a:blip r:embed="rId9">
                      <a:extLst/>
                    </a:blip>
                    <a:stretch>
                      <a:fillRect/>
                    </a:stretch>
                  </pic:blipFill>
                  <pic:spPr>
                    <a:xfrm>
                      <a:off x="0" y="0"/>
                      <a:ext cx="4572000" cy="1905000"/>
                    </a:xfrm>
                    <a:prstGeom prst="rect">
                      <a:avLst/>
                    </a:prstGeom>
                    <a:ln w="12700" cap="flat">
                      <a:noFill/>
                      <a:miter lim="400000"/>
                    </a:ln>
                    <a:effectLst/>
                  </pic:spPr>
                </pic:pic>
              </a:graphicData>
            </a:graphic>
          </wp:inline>
        </w:drawing>
      </w:r>
    </w:p>
    <w:p>
      <w:pPr>
        <w:pStyle w:val="Body"/>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The breadboard is the basic component of any circuit building process. All components, be it input sensors or output display devices are connected to the power supply, microcontroller using wired connections through a breadboard. The holes in the breadboard are in series. There are many sizes like full-sized, half-sized, and mini breadboard.</w:t>
      </w:r>
    </w:p>
    <w:p>
      <w:pPr>
        <w:pStyle w:val="Body"/>
        <w:rPr>
          <w:caps w:val="0"/>
          <w:smallCaps w:val="0"/>
          <w:outline w:val="0"/>
          <w:color w:val="000000"/>
          <w:sz w:val="24"/>
          <w:szCs w:val="24"/>
          <w:u w:color="000000"/>
          <w:lang w:val="en-US"/>
          <w14:textFill>
            <w14:solidFill>
              <w14:srgbClr w14:val="000000"/>
            </w14:solidFill>
          </w14:textFill>
        </w:rPr>
      </w:pPr>
    </w:p>
    <w:p>
      <w:pPr>
        <w:pStyle w:val="List Paragraph"/>
        <w:numPr>
          <w:ilvl w:val="0"/>
          <w:numId w:val="3"/>
        </w:numPr>
        <w:bidi w:val="0"/>
        <w:ind w:right="0"/>
        <w:jc w:val="left"/>
        <w:rPr>
          <w:sz w:val="27"/>
          <w:szCs w:val="27"/>
          <w:rtl w:val="0"/>
          <w:lang w:val="en-US"/>
        </w:rPr>
      </w:pPr>
      <w:r>
        <w:rPr>
          <w:caps w:val="0"/>
          <w:smallCaps w:val="0"/>
          <w:outline w:val="0"/>
          <w:color w:val="000000"/>
          <w:sz w:val="27"/>
          <w:szCs w:val="27"/>
          <w:u w:color="000000"/>
          <w:rtl w:val="0"/>
          <w:lang w:val="en-US"/>
          <w14:textFill>
            <w14:solidFill>
              <w14:srgbClr w14:val="000000"/>
            </w14:solidFill>
          </w14:textFill>
        </w:rPr>
        <w:t>Piezo Buzzer</w:t>
      </w:r>
    </w:p>
    <w:p>
      <w:pPr>
        <w:pStyle w:val="Body"/>
      </w:pPr>
      <w:r>
        <w:rPr>
          <w:rtl w:val="0"/>
        </w:rPr>
        <w:t xml:space="preserve">                                                       </w:t>
      </w:r>
      <w:r>
        <w:drawing xmlns:a="http://schemas.openxmlformats.org/drawingml/2006/main">
          <wp:inline distT="0" distB="0" distL="0" distR="0">
            <wp:extent cx="1257300" cy="1257300"/>
            <wp:effectExtent l="0" t="0" r="0" b="0"/>
            <wp:docPr id="1073741831" name="officeArt object" descr="image5.png"/>
            <wp:cNvGraphicFramePr/>
            <a:graphic xmlns:a="http://schemas.openxmlformats.org/drawingml/2006/main">
              <a:graphicData uri="http://schemas.openxmlformats.org/drawingml/2006/picture">
                <pic:pic xmlns:pic="http://schemas.openxmlformats.org/drawingml/2006/picture">
                  <pic:nvPicPr>
                    <pic:cNvPr id="1073741831" name="image5.png" descr="image5.png"/>
                    <pic:cNvPicPr>
                      <a:picLocks noChangeAspect="1"/>
                    </pic:cNvPicPr>
                  </pic:nvPicPr>
                  <pic:blipFill>
                    <a:blip r:embed="rId10">
                      <a:extLst/>
                    </a:blip>
                    <a:stretch>
                      <a:fillRect/>
                    </a:stretch>
                  </pic:blipFill>
                  <pic:spPr>
                    <a:xfrm>
                      <a:off x="0" y="0"/>
                      <a:ext cx="1257300" cy="1257300"/>
                    </a:xfrm>
                    <a:prstGeom prst="rect">
                      <a:avLst/>
                    </a:prstGeom>
                    <a:ln w="12700" cap="flat">
                      <a:noFill/>
                      <a:miter lim="400000"/>
                    </a:ln>
                    <a:effectLst/>
                  </pic:spPr>
                </pic:pic>
              </a:graphicData>
            </a:graphic>
          </wp:inline>
        </w:drawing>
      </w:r>
    </w:p>
    <w:p>
      <w:pPr>
        <w:pStyle w:val="Body"/>
      </w:pPr>
      <w:r>
        <w:rPr>
          <w:caps w:val="0"/>
          <w:smallCaps w:val="0"/>
          <w:outline w:val="0"/>
          <w:color w:val="000000"/>
          <w:sz w:val="27"/>
          <w:szCs w:val="27"/>
          <w:u w:color="000000"/>
          <w:rtl w:val="0"/>
          <w:lang w:val="en-US"/>
          <w14:textFill>
            <w14:solidFill>
              <w14:srgbClr w14:val="000000"/>
            </w14:solidFill>
          </w14:textFill>
        </w:rPr>
        <w:t xml:space="preserve">It is an electrical component that generates a beep sound on receiving an input. It works on the principle of </w:t>
      </w:r>
      <w:r>
        <w:rPr>
          <w:caps w:val="0"/>
          <w:smallCaps w:val="0"/>
          <w:strike w:val="0"/>
          <w:dstrike w:val="0"/>
          <w:sz w:val="27"/>
          <w:szCs w:val="27"/>
          <w:rtl w:val="0"/>
          <w:lang w:val="en-US"/>
        </w:rPr>
        <w:t xml:space="preserve">piezo </w:t>
      </w:r>
      <w:r>
        <w:rPr>
          <w:caps w:val="0"/>
          <w:smallCaps w:val="0"/>
          <w:outline w:val="0"/>
          <w:color w:val="000000"/>
          <w:sz w:val="27"/>
          <w:szCs w:val="27"/>
          <w:u w:color="000000"/>
          <w:rtl w:val="0"/>
          <w:lang w:val="en-US"/>
          <w14:textFill>
            <w14:solidFill>
              <w14:srgbClr w14:val="000000"/>
            </w14:solidFill>
          </w14:textFill>
        </w:rPr>
        <w:t>crystal.</w:t>
      </w:r>
    </w:p>
    <w:p>
      <w:pPr>
        <w:pStyle w:val="Body"/>
        <w:rPr>
          <w:caps w:val="0"/>
          <w:smallCaps w:val="0"/>
          <w:outline w:val="0"/>
          <w:color w:val="000000"/>
          <w:sz w:val="27"/>
          <w:szCs w:val="27"/>
          <w:u w:color="000000"/>
          <w:lang w:val="en-US"/>
          <w14:textFill>
            <w14:solidFill>
              <w14:srgbClr w14:val="000000"/>
            </w14:solidFill>
          </w14:textFill>
        </w:rPr>
      </w:pPr>
    </w:p>
    <w:p>
      <w:pPr>
        <w:pStyle w:val="Body"/>
        <w:rPr>
          <w:caps w:val="0"/>
          <w:smallCaps w:val="0"/>
          <w:outline w:val="0"/>
          <w:color w:val="000000"/>
          <w:sz w:val="27"/>
          <w:szCs w:val="27"/>
          <w:u w:color="000000"/>
          <w:lang w:val="en-US"/>
          <w14:textFill>
            <w14:solidFill>
              <w14:srgbClr w14:val="000000"/>
            </w14:solidFill>
          </w14:textFill>
        </w:rPr>
      </w:pPr>
    </w:p>
    <w:p>
      <w:pPr>
        <w:pStyle w:val="List Paragraph"/>
        <w:numPr>
          <w:ilvl w:val="0"/>
          <w:numId w:val="3"/>
        </w:numPr>
        <w:bidi w:val="0"/>
        <w:ind w:right="0"/>
        <w:jc w:val="left"/>
        <w:rPr>
          <w:sz w:val="27"/>
          <w:szCs w:val="27"/>
          <w:rtl w:val="0"/>
          <w:lang w:val="en-US"/>
        </w:rPr>
      </w:pPr>
      <w:r>
        <w:rPr>
          <w:caps w:val="0"/>
          <w:smallCaps w:val="0"/>
          <w:outline w:val="0"/>
          <w:color w:val="000000"/>
          <w:sz w:val="27"/>
          <w:szCs w:val="27"/>
          <w:u w:color="000000"/>
          <w:rtl w:val="0"/>
          <w:lang w:val="en-US"/>
          <w14:textFill>
            <w14:solidFill>
              <w14:srgbClr w14:val="000000"/>
            </w14:solidFill>
          </w14:textFill>
        </w:rPr>
        <w:t>Jumper Wires</w:t>
      </w:r>
    </w:p>
    <w:p>
      <w:pPr>
        <w:pStyle w:val="Body"/>
        <w:rPr>
          <w:caps w:val="0"/>
          <w:smallCaps w:val="0"/>
          <w:outline w:val="0"/>
          <w:color w:val="000000"/>
          <w:sz w:val="27"/>
          <w:szCs w:val="27"/>
          <w:u w:color="000000"/>
          <w14:textFill>
            <w14:solidFill>
              <w14:srgbClr w14:val="000000"/>
            </w14:solidFill>
          </w14:textFill>
        </w:rPr>
      </w:pPr>
      <w:r>
        <w:rPr>
          <w:caps w:val="0"/>
          <w:smallCaps w:val="0"/>
          <w:outline w:val="0"/>
          <w:color w:val="000000"/>
          <w:sz w:val="27"/>
          <w:szCs w:val="27"/>
          <w:u w:color="000000"/>
          <w:rtl w:val="0"/>
          <w:lang w:val="en-US"/>
          <w14:textFill>
            <w14:solidFill>
              <w14:srgbClr w14:val="000000"/>
            </w14:solidFill>
          </w14:textFill>
        </w:rPr>
        <w:t xml:space="preserve">                               </w:t>
      </w:r>
      <w:r>
        <w:drawing xmlns:a="http://schemas.openxmlformats.org/drawingml/2006/main">
          <wp:inline distT="0" distB="0" distL="0" distR="0">
            <wp:extent cx="2257425" cy="1787128"/>
            <wp:effectExtent l="0" t="0" r="0" b="0"/>
            <wp:docPr id="1073741832" name="officeArt object" descr="image6.png"/>
            <wp:cNvGraphicFramePr/>
            <a:graphic xmlns:a="http://schemas.openxmlformats.org/drawingml/2006/main">
              <a:graphicData uri="http://schemas.openxmlformats.org/drawingml/2006/picture">
                <pic:pic xmlns:pic="http://schemas.openxmlformats.org/drawingml/2006/picture">
                  <pic:nvPicPr>
                    <pic:cNvPr id="1073741832" name="image6.png" descr="image6.png"/>
                    <pic:cNvPicPr>
                      <a:picLocks noChangeAspect="1"/>
                    </pic:cNvPicPr>
                  </pic:nvPicPr>
                  <pic:blipFill>
                    <a:blip r:embed="rId11">
                      <a:extLst/>
                    </a:blip>
                    <a:stretch>
                      <a:fillRect/>
                    </a:stretch>
                  </pic:blipFill>
                  <pic:spPr>
                    <a:xfrm>
                      <a:off x="0" y="0"/>
                      <a:ext cx="2257425" cy="1787128"/>
                    </a:xfrm>
                    <a:prstGeom prst="rect">
                      <a:avLst/>
                    </a:prstGeom>
                    <a:ln w="12700" cap="flat">
                      <a:noFill/>
                      <a:miter lim="400000"/>
                    </a:ln>
                    <a:effectLst/>
                  </pic:spPr>
                </pic:pic>
              </a:graphicData>
            </a:graphic>
          </wp:inline>
        </w:drawing>
      </w:r>
    </w:p>
    <w:p>
      <w:pPr>
        <w:pStyle w:val="Body"/>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These are the main components that are used to establish the connections between different devices of the circuit.</w:t>
      </w:r>
    </w:p>
    <w:p>
      <w:pPr>
        <w:pStyle w:val="Body"/>
        <w:rPr>
          <w:caps w:val="0"/>
          <w:smallCaps w:val="0"/>
          <w:outline w:val="0"/>
          <w:color w:val="000000"/>
          <w:sz w:val="24"/>
          <w:szCs w:val="24"/>
          <w:u w:color="000000"/>
          <w:lang w:val="en-US"/>
          <w14:textFill>
            <w14:solidFill>
              <w14:srgbClr w14:val="000000"/>
            </w14:solidFill>
          </w14:textFill>
        </w:rPr>
      </w:pPr>
    </w:p>
    <w:p>
      <w:pPr>
        <w:pStyle w:val="Body"/>
        <w:rPr>
          <w:rFonts w:ascii="Arial Black" w:cs="Arial Black" w:hAnsi="Arial Black" w:eastAsia="Arial Black"/>
          <w:caps w:val="0"/>
          <w:smallCaps w:val="0"/>
          <w:outline w:val="0"/>
          <w:color w:val="000000"/>
          <w:sz w:val="28"/>
          <w:szCs w:val="28"/>
          <w:u w:color="000000"/>
          <w14:textFill>
            <w14:solidFill>
              <w14:srgbClr w14:val="000000"/>
            </w14:solidFill>
          </w14:textFill>
        </w:rPr>
      </w:pPr>
      <w:r>
        <w:rPr>
          <w:rFonts w:ascii="Arial Black" w:hAnsi="Arial Black"/>
          <w:caps w:val="0"/>
          <w:smallCaps w:val="0"/>
          <w:outline w:val="0"/>
          <w:color w:val="000000"/>
          <w:sz w:val="28"/>
          <w:szCs w:val="28"/>
          <w:u w:color="000000"/>
          <w:rtl w:val="0"/>
          <w:lang w:val="en-US"/>
          <w14:textFill>
            <w14:solidFill>
              <w14:srgbClr w14:val="000000"/>
            </w14:solidFill>
          </w14:textFill>
        </w:rPr>
        <w:t>Software Requirement</w:t>
      </w:r>
    </w:p>
    <w:p>
      <w:pPr>
        <w:pStyle w:val="Body"/>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 xml:space="preserve">    TinkerCad circuit simulation software.</w:t>
      </w:r>
    </w:p>
    <w:p>
      <w:pPr>
        <w:pStyle w:val="Body"/>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 xml:space="preserve">    </w:t>
      </w:r>
      <w:bookmarkStart w:name="_Int_hfHN89rE" w:id="57"/>
      <w:r>
        <w:rPr>
          <w:caps w:val="0"/>
          <w:smallCaps w:val="0"/>
          <w:outline w:val="0"/>
          <w:color w:val="000000"/>
          <w:sz w:val="24"/>
          <w:szCs w:val="24"/>
          <w:u w:color="000000"/>
          <w:rtl w:val="0"/>
          <w:lang w:val="en-US"/>
          <w14:textFill>
            <w14:solidFill>
              <w14:srgbClr w14:val="000000"/>
            </w14:solidFill>
          </w14:textFill>
        </w:rPr>
        <w:t>Auridon</w:t>
      </w:r>
      <w:bookmarkEnd w:id="57"/>
    </w:p>
    <w:p>
      <w:pPr>
        <w:pStyle w:val="Body"/>
        <w:rPr>
          <w:caps w:val="0"/>
          <w:smallCaps w:val="0"/>
          <w:outline w:val="0"/>
          <w:color w:val="000000"/>
          <w:sz w:val="28"/>
          <w:szCs w:val="28"/>
          <w:u w:color="000000"/>
          <w14:textFill>
            <w14:solidFill>
              <w14:srgbClr w14:val="000000"/>
            </w14:solidFill>
          </w14:textFill>
        </w:rPr>
      </w:pPr>
      <w:r>
        <w:rPr>
          <w:rFonts w:ascii="Arial Black" w:hAnsi="Arial Black"/>
          <w:caps w:val="0"/>
          <w:smallCaps w:val="0"/>
          <w:outline w:val="0"/>
          <w:color w:val="000000"/>
          <w:sz w:val="28"/>
          <w:szCs w:val="28"/>
          <w:u w:color="000000"/>
          <w:rtl w:val="0"/>
          <w:lang w:val="en-US"/>
          <w14:textFill>
            <w14:solidFill>
              <w14:srgbClr w14:val="000000"/>
            </w14:solidFill>
          </w14:textFill>
        </w:rPr>
        <w:t xml:space="preserve">      Circuit Connections</w:t>
      </w:r>
      <w:r>
        <w:rPr>
          <w:caps w:val="0"/>
          <w:smallCaps w:val="0"/>
          <w:outline w:val="0"/>
          <w:color w:val="000000"/>
          <w:sz w:val="28"/>
          <w:szCs w:val="28"/>
          <w:u w:color="000000"/>
          <w:rtl w:val="0"/>
          <w:lang w:val="en-US"/>
          <w14:textFill>
            <w14:solidFill>
              <w14:srgbClr w14:val="000000"/>
            </w14:solidFill>
          </w14:textFill>
        </w:rPr>
        <w:t xml:space="preserve"> </w:t>
      </w:r>
    </w:p>
    <w:p>
      <w:pPr>
        <w:pStyle w:val="Body"/>
        <w:rPr>
          <w:caps w:val="0"/>
          <w:smallCaps w:val="0"/>
          <w:outline w:val="0"/>
          <w:color w:val="000000"/>
          <w:sz w:val="28"/>
          <w:szCs w:val="28"/>
          <w:u w:color="000000"/>
          <w:lang w:val="en-US"/>
          <w14:textFill>
            <w14:solidFill>
              <w14:srgbClr w14:val="000000"/>
            </w14:solidFill>
          </w14:textFill>
        </w:rPr>
      </w:pPr>
    </w:p>
    <w:p>
      <w:pPr>
        <w:pStyle w:val="Body"/>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 xml:space="preserve">                   </w:t>
      </w:r>
      <w:r>
        <w:drawing xmlns:a="http://schemas.openxmlformats.org/drawingml/2006/main">
          <wp:inline distT="0" distB="0" distL="0" distR="0">
            <wp:extent cx="4572000" cy="2857500"/>
            <wp:effectExtent l="0" t="0" r="0" b="0"/>
            <wp:docPr id="1073741833" name="officeArt object" descr="image7.png"/>
            <wp:cNvGraphicFramePr/>
            <a:graphic xmlns:a="http://schemas.openxmlformats.org/drawingml/2006/main">
              <a:graphicData uri="http://schemas.openxmlformats.org/drawingml/2006/picture">
                <pic:pic xmlns:pic="http://schemas.openxmlformats.org/drawingml/2006/picture">
                  <pic:nvPicPr>
                    <pic:cNvPr id="1073741833" name="image7.png" descr="image7.png"/>
                    <pic:cNvPicPr>
                      <a:picLocks noChangeAspect="1"/>
                    </pic:cNvPicPr>
                  </pic:nvPicPr>
                  <pic:blipFill>
                    <a:blip r:embed="rId12">
                      <a:extLst/>
                    </a:blip>
                    <a:stretch>
                      <a:fillRect/>
                    </a:stretch>
                  </pic:blipFill>
                  <pic:spPr>
                    <a:xfrm>
                      <a:off x="0" y="0"/>
                      <a:ext cx="4572000" cy="2857500"/>
                    </a:xfrm>
                    <a:prstGeom prst="rect">
                      <a:avLst/>
                    </a:prstGeom>
                    <a:ln w="12700" cap="flat">
                      <a:noFill/>
                      <a:miter lim="400000"/>
                    </a:ln>
                    <a:effectLst/>
                  </pic:spPr>
                </pic:pic>
              </a:graphicData>
            </a:graphic>
          </wp:inline>
        </w:drawing>
      </w: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jc w:val="both"/>
      </w:pPr>
      <w:r>
        <w:rPr>
          <w:caps w:val="0"/>
          <w:smallCaps w:val="0"/>
          <w:outline w:val="0"/>
          <w:color w:val="000000"/>
          <w:sz w:val="24"/>
          <w:szCs w:val="24"/>
          <w:u w:color="000000"/>
          <w:rtl w:val="0"/>
          <w:lang w:val="en-US"/>
          <w14:textFill>
            <w14:solidFill>
              <w14:srgbClr w14:val="000000"/>
            </w14:solidFill>
          </w14:textFill>
        </w:rPr>
        <w:t xml:space="preserve">The circuit connections are as follows. </w:t>
      </w:r>
    </w:p>
    <w:p>
      <w:pPr>
        <w:pStyle w:val="Body"/>
        <w:jc w:val="both"/>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 xml:space="preserve">Firstly, we need to connect one line of the breadboard to the ground and the other to the power supply. This is done by connecting the 5V pin of the Arduino Board to one line of connection pins on the breadboard. The other line of the breadboard is connected to the ground terminal of the Arduino Board. These lines will be connected to other devices. </w:t>
      </w:r>
    </w:p>
    <w:p>
      <w:pPr>
        <w:pStyle w:val="Body"/>
        <w:jc w:val="both"/>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The Temperature sensor has three pins. Ground, Vout, and Vs (Supply). The Vs pin that has a range of 4-20V is connected to the power supply line of the breadboard. The Ground terminal of the sensor is connected to the ground line of the breadboard. The Vout terminal of the temperature sensor is connected to one of the Analog pins of the Arduino Board, A1.</w:t>
      </w:r>
    </w:p>
    <w:p>
      <w:pPr>
        <w:pStyle w:val="Body"/>
        <w:jc w:val="both"/>
        <w:rPr>
          <w:caps w:val="0"/>
          <w:smallCaps w:val="0"/>
          <w:outline w:val="0"/>
          <w:color w:val="000000"/>
          <w:sz w:val="24"/>
          <w:szCs w:val="24"/>
          <w:u w:color="000000"/>
          <w14:textFill>
            <w14:solidFill>
              <w14:srgbClr w14:val="000000"/>
            </w14:solidFill>
          </w14:textFill>
        </w:rPr>
      </w:pPr>
      <w:r>
        <w:rPr>
          <w:caps w:val="0"/>
          <w:smallCaps w:val="0"/>
          <w:outline w:val="0"/>
          <w:color w:val="000000"/>
          <w:sz w:val="24"/>
          <w:szCs w:val="24"/>
          <w:u w:color="000000"/>
          <w:rtl w:val="0"/>
          <w:lang w:val="en-US"/>
          <w14:textFill>
            <w14:solidFill>
              <w14:srgbClr w14:val="000000"/>
            </w14:solidFill>
          </w14:textFill>
        </w:rPr>
        <w:t>Now let us learn how the connections are done with the Gas sensor. This sensor has 6 pins. 3 pins of the gas sensor are directly connected to the power supply line of the breadboard. Amongst the other 3 pins of the sensor, one pin is connected to one of the Analog pins of the Arduino Board, A0. The pin in the middle is connected to the ground line of the breadboard. The third pin of the sensor is connected to a resistor and then connected to the ground line.</w:t>
      </w:r>
    </w:p>
    <w:p>
      <w:pPr>
        <w:pStyle w:val="Body"/>
        <w:jc w:val="both"/>
        <w:rPr>
          <w:caps w:val="0"/>
          <w:smallCaps w:val="0"/>
          <w:outline w:val="0"/>
          <w:color w:val="000000"/>
          <w:sz w:val="24"/>
          <w:szCs w:val="24"/>
          <w:u w:color="000000"/>
          <w14:textFill>
            <w14:solidFill>
              <w14:srgbClr w14:val="000000"/>
            </w14:solidFill>
          </w14:textFill>
        </w:rPr>
      </w:pPr>
      <w:bookmarkStart w:name="_Int_TtCFPGVn" w:id="58"/>
      <w:r>
        <w:rPr>
          <w:caps w:val="0"/>
          <w:smallCaps w:val="0"/>
          <w:outline w:val="0"/>
          <w:color w:val="000000"/>
          <w:sz w:val="24"/>
          <w:szCs w:val="24"/>
          <w:u w:color="000000"/>
          <w:rtl w:val="0"/>
          <w:lang w:val="en-US"/>
          <w14:textFill>
            <w14:solidFill>
              <w14:srgbClr w14:val="000000"/>
            </w14:solidFill>
          </w14:textFill>
        </w:rPr>
        <w:t>Lastly,</w:t>
      </w:r>
      <w:bookmarkEnd w:id="58"/>
      <w:r>
        <w:rPr>
          <w:caps w:val="0"/>
          <w:smallCaps w:val="0"/>
          <w:outline w:val="0"/>
          <w:color w:val="000000"/>
          <w:sz w:val="24"/>
          <w:szCs w:val="24"/>
          <w:u w:color="000000"/>
          <w:rtl w:val="0"/>
          <w:lang w:val="en-US"/>
          <w14:textFill>
            <w14:solidFill>
              <w14:srgbClr w14:val="000000"/>
            </w14:solidFill>
          </w14:textFill>
        </w:rPr>
        <w:t xml:space="preserve"> </w:t>
      </w:r>
      <w:bookmarkStart w:name="_Int_wjVqo6bM" w:id="59"/>
      <w:r>
        <w:rPr>
          <w:caps w:val="0"/>
          <w:smallCaps w:val="0"/>
          <w:outline w:val="0"/>
          <w:color w:val="000000"/>
          <w:sz w:val="24"/>
          <w:szCs w:val="24"/>
          <w:u w:color="000000"/>
          <w:rtl w:val="0"/>
          <w:lang w:val="en-US"/>
          <w14:textFill>
            <w14:solidFill>
              <w14:srgbClr w14:val="000000"/>
            </w14:solidFill>
          </w14:textFill>
        </w:rPr>
        <w:t>the</w:t>
      </w:r>
      <w:bookmarkEnd w:id="59"/>
      <w:r>
        <w:rPr>
          <w:caps w:val="0"/>
          <w:smallCaps w:val="0"/>
          <w:outline w:val="0"/>
          <w:color w:val="000000"/>
          <w:sz w:val="24"/>
          <w:szCs w:val="24"/>
          <w:u w:color="000000"/>
          <w:rtl w:val="0"/>
          <w:lang w:val="en-US"/>
          <w14:textFill>
            <w14:solidFill>
              <w14:srgbClr w14:val="000000"/>
            </w14:solidFill>
          </w14:textFill>
        </w:rPr>
        <w:t xml:space="preserve"> piezo buzzer is externally connected to the circuit. The ground pin of the </w:t>
      </w:r>
      <w:r>
        <w:rPr>
          <w:caps w:val="0"/>
          <w:smallCaps w:val="0"/>
          <w:strike w:val="0"/>
          <w:dstrike w:val="0"/>
          <w:sz w:val="24"/>
          <w:szCs w:val="24"/>
          <w:rtl w:val="0"/>
          <w:lang w:val="en-US"/>
        </w:rPr>
        <w:t>buzzer</w:t>
      </w:r>
      <w:r>
        <w:rPr>
          <w:caps w:val="0"/>
          <w:smallCaps w:val="0"/>
          <w:outline w:val="0"/>
          <w:color w:val="000000"/>
          <w:sz w:val="24"/>
          <w:szCs w:val="24"/>
          <w:u w:color="000000"/>
          <w:rtl w:val="0"/>
          <w:lang w:val="en-US"/>
          <w14:textFill>
            <w14:solidFill>
              <w14:srgbClr w14:val="000000"/>
            </w14:solidFill>
          </w14:textFill>
        </w:rPr>
        <w:t xml:space="preserve"> is connected to the ground line of the breadboard. Another pin of the buzzer is connected to the digital pin, PIN 7 of the Arduino Board.</w:t>
      </w:r>
    </w:p>
    <w:p>
      <w:pPr>
        <w:pStyle w:val="Body"/>
        <w:jc w:val="both"/>
        <w:rPr>
          <w:caps w:val="0"/>
          <w:smallCaps w:val="0"/>
          <w:outline w:val="0"/>
          <w:color w:val="000000"/>
          <w:sz w:val="24"/>
          <w:szCs w:val="24"/>
          <w:u w:color="000000"/>
          <w:lang w:val="en-US"/>
          <w14:textFill>
            <w14:solidFill>
              <w14:srgbClr w14:val="000000"/>
            </w14:solidFill>
          </w14:textFill>
        </w:rPr>
      </w:pPr>
    </w:p>
    <w:p>
      <w:pPr>
        <w:pStyle w:val="Body"/>
        <w:jc w:val="both"/>
        <w:rPr>
          <w:del w:id="60" w:date="2022-11-29T21:03:13Z" w:author="Vamshi Krishna"/>
          <w:rFonts w:ascii="Arial Black" w:cs="Arial Black" w:hAnsi="Arial Black" w:eastAsia="Arial Black"/>
          <w:caps w:val="0"/>
          <w:smallCaps w:val="0"/>
          <w:outline w:val="0"/>
          <w:color w:val="000000"/>
          <w:sz w:val="28"/>
          <w:szCs w:val="28"/>
          <w:u w:color="000000"/>
          <w14:textFill>
            <w14:solidFill>
              <w14:srgbClr w14:val="000000"/>
            </w14:solidFill>
          </w14:textFill>
        </w:rPr>
      </w:pPr>
      <w:r>
        <w:rPr>
          <w:rFonts w:ascii="Arial Black" w:hAnsi="Arial Black"/>
          <w:caps w:val="0"/>
          <w:smallCaps w:val="0"/>
          <w:outline w:val="0"/>
          <w:color w:val="000000"/>
          <w:sz w:val="28"/>
          <w:szCs w:val="28"/>
          <w:u w:color="000000"/>
          <w:rtl w:val="0"/>
          <w:lang w:val="en-US"/>
          <w14:textFill>
            <w14:solidFill>
              <w14:srgbClr w14:val="000000"/>
            </w14:solidFill>
          </w14:textFill>
        </w:rPr>
        <w:t xml:space="preserve">       Working</w:t>
      </w:r>
    </w:p>
    <w:p>
      <w:pPr>
        <w:pStyle w:val="Body"/>
        <w:jc w:val="both"/>
        <w:rPr>
          <w:del w:id="61"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r>
        <w:rPr>
          <w:rFonts w:ascii="Arial Black" w:cs="Arial Black" w:hAnsi="Arial Black" w:eastAsia="Arial Black"/>
          <w:caps w:val="0"/>
          <w:smallCaps w:val="0"/>
          <w:outline w:val="0"/>
          <w:color w:val="000000"/>
          <w:sz w:val="28"/>
          <w:szCs w:val="28"/>
          <w:u w:color="000000"/>
          <w:lang w:val="en-US"/>
          <w14:textFill>
            <w14:solidFill>
              <w14:srgbClr w14:val="000000"/>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362002</wp:posOffset>
            </wp:positionV>
            <wp:extent cx="5727700" cy="3579813"/>
            <wp:effectExtent l="0" t="0" r="0" b="0"/>
            <wp:wrapTopAndBottom distT="152400" distB="152400"/>
            <wp:docPr id="1073741834" name="officeArt object" descr="Screen Recording 2022-11-29 at 8.25.52 PM.mov"/>
            <wp:cNvGraphicFramePr/>
            <a:graphic xmlns:a="http://schemas.openxmlformats.org/drawingml/2006/main">
              <a:graphicData uri="http://schemas.openxmlformats.org/drawingml/2006/picture">
                <pic:pic xmlns:pic="http://schemas.openxmlformats.org/drawingml/2006/picture">
                  <pic:nvPicPr>
                    <pic:cNvPr id="1073741834" name="Screen Recording 2022-11-29 at 8.25.52 PM.mov" title="Screen Recording 2022-11-29 at 8.25.52 PM.mov" descr="movie::/Users/vamshikrishna/Documents/G13 Fire Alarm System Report/Screen Recording 2022-11-29 at 8.25.52 PM.mov"/>
                    <pic:cNvPicPr>
                      <a:picLocks noChangeAspect="0"/>
                    </pic:cNvPicPr>
                  </pic:nvPicPr>
                  <pic:blipFill>
                    <a:blip r:embed="rId13">
                      <a:extLst/>
                    </a:blip>
                    <a:stretch>
                      <a:fillRect/>
                    </a:stretch>
                  </pic:blipFill>
                  <pic:spPr>
                    <a:xfrm>
                      <a:off x="0" y="0"/>
                      <a:ext cx="5727700" cy="3579813"/>
                    </a:xfrm>
                    <a:prstGeom prst="rect">
                      <a:avLst/>
                    </a:prstGeom>
                    <a:ln w="12700" cap="flat">
                      <a:noFill/>
                      <a:miter lim="400000"/>
                    </a:ln>
                    <a:effectLst/>
                  </pic:spPr>
                </pic:pic>
              </a:graphicData>
            </a:graphic>
          </wp:anchor>
        </w:drawing>
      </w:r>
    </w:p>
    <w:p>
      <w:pPr>
        <w:pStyle w:val="Body"/>
        <w:jc w:val="both"/>
        <w:rPr>
          <w:del w:id="62"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63"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64"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65"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66"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67"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68"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69"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0"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1"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2"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3"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4"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5"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6"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7" w:date="2022-11-29T21:03:36Z" w:author="Vamshi Krishna"/>
          <w:rFonts w:ascii="Arial Black" w:cs="Arial Black" w:hAnsi="Arial Black" w:eastAsia="Arial Black"/>
          <w:caps w:val="0"/>
          <w:smallCaps w:val="0"/>
          <w:outline w:val="0"/>
          <w:color w:val="000000"/>
          <w:sz w:val="28"/>
          <w:szCs w:val="28"/>
          <w:u w:color="000000"/>
          <w:lang w:val="en-US"/>
          <w14:textFill>
            <w14:solidFill>
              <w14:srgbClr w14:val="000000"/>
            </w14:solidFill>
          </w14:textFill>
        </w:rPr>
      </w:pPr>
    </w:p>
    <w:p>
      <w:pPr>
        <w:pStyle w:val="Body"/>
        <w:jc w:val="both"/>
        <w:rPr>
          <w:del w:id="78" w:date="2022-11-29T21:03:36Z" w:author="Vamshi Krishna"/>
          <w:caps w:val="0"/>
          <w:smallCaps w:val="0"/>
          <w:outline w:val="0"/>
          <w:color w:val="000000"/>
          <w:sz w:val="24"/>
          <w:szCs w:val="24"/>
          <w:u w:color="000000"/>
          <w:lang w:val="en-US"/>
          <w14:textFill>
            <w14:solidFill>
              <w14:srgbClr w14:val="000000"/>
            </w14:solidFill>
          </w14:textFill>
        </w:rPr>
      </w:pPr>
    </w:p>
    <w:p>
      <w:pPr>
        <w:pStyle w:val="Body"/>
        <w:jc w:val="both"/>
        <w:rPr>
          <w:del w:id="79" w:date="2022-11-29T21:03:36Z" w:author="Vamshi Krishna"/>
          <w:caps w:val="0"/>
          <w:smallCaps w:val="0"/>
          <w:outline w:val="0"/>
          <w:color w:val="000000"/>
          <w:sz w:val="24"/>
          <w:szCs w:val="24"/>
          <w:u w:color="000000"/>
          <w:lang w:val="en-US"/>
          <w14:textFill>
            <w14:solidFill>
              <w14:srgbClr w14:val="000000"/>
            </w14:solidFill>
          </w14:textFill>
        </w:rPr>
      </w:pPr>
    </w:p>
    <w:p>
      <w:pPr>
        <w:pStyle w:val="Body"/>
        <w:jc w:val="both"/>
        <w:rPr>
          <w:del w:id="80" w:date="2022-11-29T21:03:36Z" w:author="Vamshi Krishna"/>
          <w:caps w:val="0"/>
          <w:smallCaps w:val="0"/>
          <w:outline w:val="0"/>
          <w:color w:val="000000"/>
          <w:sz w:val="24"/>
          <w:szCs w:val="24"/>
          <w:u w:color="000000"/>
          <w:lang w:val="en-US"/>
          <w14:textFill>
            <w14:solidFill>
              <w14:srgbClr w14:val="000000"/>
            </w14:solidFill>
          </w14:textFill>
        </w:rPr>
      </w:pPr>
    </w:p>
    <w:p>
      <w:pPr>
        <w:pStyle w:val="Body"/>
        <w:jc w:val="both"/>
        <w:rPr>
          <w:del w:id="81" w:date="2022-11-29T21:03:36Z" w:author="Vamshi Krishna"/>
          <w:caps w:val="0"/>
          <w:smallCaps w:val="0"/>
          <w:outline w:val="0"/>
          <w:color w:val="000000"/>
          <w:sz w:val="24"/>
          <w:szCs w:val="24"/>
          <w:u w:color="000000"/>
          <w:lang w:val="en-US"/>
          <w14:textFill>
            <w14:solidFill>
              <w14:srgbClr w14:val="000000"/>
            </w14:solidFill>
          </w14:textFill>
        </w:rPr>
      </w:pPr>
    </w:p>
    <w:p>
      <w:pPr>
        <w:pStyle w:val="Body"/>
        <w:rPr>
          <w:del w:id="82" w:date="2022-11-29T21:03:36Z" w:author="Vamshi Krishna"/>
          <w:caps w:val="0"/>
          <w:smallCaps w:val="0"/>
          <w:outline w:val="0"/>
          <w:color w:val="000000"/>
          <w:sz w:val="24"/>
          <w:szCs w:val="24"/>
          <w:u w:color="000000"/>
          <w:lang w:val="en-US"/>
          <w14:textFill>
            <w14:solidFill>
              <w14:srgbClr w14:val="000000"/>
            </w14:solidFill>
          </w14:textFill>
        </w:rPr>
      </w:pPr>
    </w:p>
    <w:p>
      <w:pPr>
        <w:pStyle w:val="Body"/>
        <w:rPr>
          <w:del w:id="83" w:date="2022-11-29T21:03:36Z" w:author="Vamshi Krishna"/>
          <w:caps w:val="0"/>
          <w:smallCaps w:val="0"/>
          <w:outline w:val="0"/>
          <w:color w:val="000000"/>
          <w:sz w:val="24"/>
          <w:szCs w:val="24"/>
          <w:u w:color="000000"/>
          <w:lang w:val="en-US"/>
          <w14:textFill>
            <w14:solidFill>
              <w14:srgbClr w14:val="000000"/>
            </w14:solidFill>
          </w14:textFill>
        </w:rPr>
      </w:pPr>
    </w:p>
    <w:p>
      <w:pPr>
        <w:pStyle w:val="Body"/>
        <w:rPr>
          <w:del w:id="84" w:date="2022-11-29T21:03:36Z" w:author="Vamshi Krishna"/>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Working of the circuit, we can understand it in two parts.</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Part 1: Temperature sensor and its output.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The Temperature sensor takes in input and when the temperature increases, the voltage increases, and hence the output initiates the functioning of the Buzzer. For every one degree increase in temperature, there is a 10mV increase in the voltage.</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Part2: Gas sensor and its output.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A gas sensor is also used to detect smoke along with the concentration of gases. Based on the type of gas present in the atmosphere, a potential difference is developed by changing the Resistance of the material present inside the sensor and the same is measured as output.</w:t>
      </w:r>
    </w:p>
    <w:p>
      <w:pPr>
        <w:pStyle w:val="Body"/>
        <w:rPr>
          <w:b w:val="1"/>
          <w:bCs w:val="1"/>
          <w:caps w:val="0"/>
          <w:smallCaps w:val="0"/>
          <w:outline w:val="0"/>
          <w:color w:val="000000"/>
          <w:sz w:val="28"/>
          <w:szCs w:val="28"/>
          <w:u w:color="000000"/>
          <w14:textFill>
            <w14:solidFill>
              <w14:srgbClr w14:val="000000"/>
            </w14:solidFill>
          </w14:textFill>
        </w:rPr>
      </w:pPr>
      <w:r>
        <w:rPr>
          <w:b w:val="1"/>
          <w:bCs w:val="1"/>
          <w:caps w:val="0"/>
          <w:smallCaps w:val="0"/>
          <w:outline w:val="0"/>
          <w:color w:val="000000"/>
          <w:sz w:val="28"/>
          <w:szCs w:val="28"/>
          <w:u w:color="000000"/>
          <w:rtl w:val="0"/>
          <w:lang w:val="en-US"/>
          <w14:textFill>
            <w14:solidFill>
              <w14:srgbClr w14:val="000000"/>
            </w14:solidFill>
          </w14:textFill>
        </w:rPr>
        <w:t>Code:</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/Fire Alarm System 20191IST0002,20191IST0010,20191IST0198</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float temp;</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float vo;</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float vo1;</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int gas_sensor;</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int buz=7;</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void setup(){</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pinMode(A0,INPUT);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pinMode(A1,INPUT);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pinMode(buz,OUTPUT);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Serial.begin(9600);</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void loop(){</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vo=analogRead(A1);</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//Convert the raw data value(0 - 1023) to voltage(0.0V - 5.0V)</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vo1=vo*(5.0/1023.0);</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//conert voltage value to temperature in celcius</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temp=100.0*vo1-50.0;</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gas_sensor=analogRead(A0);</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if(temp&gt;=80){</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digitalWrite(buz,HIGH);</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else{</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digitalWrite(buz,LOW);</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if(gas_sensor&gt;=200){</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digitalWrite(buz,HIGH);</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else{</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 xml:space="preserve">  digitalWrite(buz,LOW);</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Serial.print("temperature in C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Serial.print(temp);</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Serial.print("Gas Sensor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 ");</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Serial.print(gas_sensor);</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Serial.println();</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delay(500);</w:t>
      </w:r>
    </w:p>
    <w:p>
      <w:pPr>
        <w:pStyle w:val="Body"/>
        <w:rPr>
          <w:caps w:val="0"/>
          <w:smallCaps w:val="0"/>
          <w:outline w:val="0"/>
          <w:color w:val="000000"/>
          <w:u w:color="000000"/>
          <w14:textFill>
            <w14:solidFill>
              <w14:srgbClr w14:val="000000"/>
            </w14:solidFill>
          </w14:textFill>
        </w:rPr>
      </w:pPr>
      <w:r>
        <w:rPr>
          <w:caps w:val="0"/>
          <w:smallCaps w:val="0"/>
          <w:outline w:val="0"/>
          <w:color w:val="000000"/>
          <w:u w:color="000000"/>
          <w:rtl w:val="0"/>
          <w:lang w:val="en-US"/>
          <w14:textFill>
            <w14:solidFill>
              <w14:srgbClr w14:val="000000"/>
            </w14:solidFill>
          </w14:textFill>
        </w:rPr>
        <w:t>}</w:t>
      </w:r>
    </w:p>
    <w:tbl>
      <w:tblPr>
        <w:tblW w:w="901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4615"/>
        <w:gridCol w:w="4400"/>
      </w:tblGrid>
      <w:tr>
        <w:tblPrEx>
          <w:shd w:val="clear" w:color="auto" w:fill="cdd4e9"/>
        </w:tblPrEx>
        <w:trPr>
          <w:trHeight w:val="308" w:hRule="atLeast"/>
        </w:trPr>
        <w:tc>
          <w:tcPr>
            <w:tcW w:type="dxa" w:w="4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1"/>
                <w:bCs w:val="1"/>
                <w:sz w:val="28"/>
                <w:szCs w:val="28"/>
                <w:shd w:val="nil" w:color="auto" w:fill="auto"/>
                <w:rtl w:val="0"/>
                <w:lang w:val="en-US"/>
              </w:rPr>
              <w:t xml:space="preserve">              Advantages</w:t>
            </w:r>
          </w:p>
        </w:tc>
        <w:tc>
          <w:tcPr>
            <w:tcW w:type="dxa" w:w="44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sz w:val="28"/>
                <w:szCs w:val="28"/>
                <w:shd w:val="nil" w:color="auto" w:fill="auto"/>
                <w:rtl w:val="0"/>
                <w:lang w:val="en-US"/>
              </w:rPr>
              <w:t xml:space="preserve">                Disadvantages</w:t>
            </w:r>
          </w:p>
        </w:tc>
      </w:tr>
      <w:tr>
        <w:tblPrEx>
          <w:shd w:val="clear" w:color="auto" w:fill="cdd4e9"/>
        </w:tblPrEx>
        <w:trPr>
          <w:trHeight w:val="1532" w:hRule="atLeast"/>
        </w:trPr>
        <w:tc>
          <w:tcPr>
            <w:tcW w:type="dxa" w:w="461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0"/>
                <w:numId w:val="4"/>
              </w:numPr>
              <w:rPr>
                <w:lang w:val="en-US"/>
              </w:rPr>
            </w:pPr>
            <w:r>
              <w:rPr>
                <w:shd w:val="nil" w:color="auto" w:fill="auto"/>
                <w:rtl w:val="0"/>
                <w:lang w:val="en-US"/>
              </w:rPr>
              <w:t xml:space="preserve"> Detection Distance</w:t>
            </w:r>
          </w:p>
          <w:p>
            <w:pPr>
              <w:pStyle w:val="List Paragraph"/>
              <w:numPr>
                <w:ilvl w:val="0"/>
                <w:numId w:val="4"/>
              </w:numPr>
              <w:bidi w:val="0"/>
              <w:ind w:right="0"/>
              <w:jc w:val="left"/>
              <w:rPr>
                <w:rtl w:val="0"/>
                <w:lang w:val="en-US"/>
              </w:rPr>
            </w:pPr>
            <w:r>
              <w:rPr>
                <w:shd w:val="nil" w:color="auto" w:fill="auto"/>
                <w:rtl w:val="0"/>
                <w:lang w:val="en-US"/>
              </w:rPr>
              <w:t>Sensitivity</w:t>
            </w:r>
          </w:p>
          <w:p>
            <w:pPr>
              <w:pStyle w:val="List Paragraph"/>
              <w:numPr>
                <w:ilvl w:val="0"/>
                <w:numId w:val="4"/>
              </w:numPr>
              <w:bidi w:val="0"/>
              <w:ind w:right="0"/>
              <w:jc w:val="left"/>
              <w:rPr>
                <w:rtl w:val="0"/>
                <w:lang w:val="en-US"/>
              </w:rPr>
            </w:pPr>
            <w:r>
              <w:rPr>
                <w:shd w:val="nil" w:color="auto" w:fill="auto"/>
                <w:rtl w:val="0"/>
                <w:lang w:val="en-US"/>
              </w:rPr>
              <w:t xml:space="preserve">Speed of Response </w:t>
            </w:r>
          </w:p>
          <w:p>
            <w:pPr>
              <w:pStyle w:val="List Paragraph"/>
              <w:numPr>
                <w:ilvl w:val="0"/>
                <w:numId w:val="4"/>
              </w:numPr>
              <w:bidi w:val="0"/>
              <w:ind w:right="0"/>
              <w:jc w:val="left"/>
              <w:rPr>
                <w:rtl w:val="0"/>
                <w:lang w:val="en-US"/>
              </w:rPr>
            </w:pPr>
            <w:r>
              <w:rPr>
                <w:shd w:val="nil" w:color="auto" w:fill="auto"/>
                <w:rtl w:val="0"/>
                <w:lang w:val="en-US"/>
              </w:rPr>
              <w:t>Reliability</w:t>
            </w:r>
          </w:p>
        </w:tc>
        <w:tc>
          <w:tcPr>
            <w:tcW w:type="dxa" w:w="44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0"/>
                <w:numId w:val="5"/>
              </w:numPr>
              <w:rPr>
                <w:lang w:val="en-US"/>
              </w:rPr>
            </w:pPr>
            <w:r>
              <w:rPr>
                <w:shd w:val="nil" w:color="auto" w:fill="auto"/>
                <w:rtl w:val="0"/>
                <w:lang w:val="en-US"/>
              </w:rPr>
              <w:t>Narrow field of vision</w:t>
            </w:r>
          </w:p>
          <w:p>
            <w:pPr>
              <w:pStyle w:val="List Paragraph"/>
              <w:numPr>
                <w:ilvl w:val="0"/>
                <w:numId w:val="5"/>
              </w:numPr>
              <w:bidi w:val="0"/>
              <w:ind w:right="0"/>
              <w:jc w:val="left"/>
              <w:rPr>
                <w:rtl w:val="0"/>
                <w:lang w:val="en-US"/>
              </w:rPr>
            </w:pPr>
            <w:r>
              <w:rPr>
                <w:shd w:val="nil" w:color="auto" w:fill="auto"/>
                <w:rtl w:val="0"/>
                <w:lang w:val="en-US"/>
              </w:rPr>
              <w:t>Expensive</w:t>
            </w:r>
          </w:p>
          <w:p>
            <w:pPr>
              <w:pStyle w:val="List Paragraph"/>
              <w:numPr>
                <w:ilvl w:val="0"/>
                <w:numId w:val="5"/>
              </w:numPr>
              <w:bidi w:val="0"/>
              <w:ind w:right="0"/>
              <w:jc w:val="left"/>
              <w:rPr>
                <w:rtl w:val="0"/>
                <w:lang w:val="en-US"/>
              </w:rPr>
            </w:pPr>
            <w:r>
              <w:rPr>
                <w:shd w:val="nil" w:color="auto" w:fill="auto"/>
                <w:rtl w:val="0"/>
                <w:lang w:val="en-US"/>
              </w:rPr>
              <w:t>Difficult of Maintain</w:t>
            </w:r>
            <w:r>
              <w:rPr>
                <w:shd w:val="nil" w:color="auto" w:fill="auto"/>
              </w:rPr>
            </w:r>
          </w:p>
        </w:tc>
      </w:tr>
    </w:tbl>
    <w:p>
      <w:pPr>
        <w:pStyle w:val="Body"/>
        <w:widowControl w:val="0"/>
        <w:spacing w:line="240" w:lineRule="auto"/>
        <w:rPr>
          <w:caps w:val="0"/>
          <w:smallCaps w:val="0"/>
          <w:outline w:val="0"/>
          <w:color w:val="000000"/>
          <w:u w:color="000000"/>
          <w14:textFill>
            <w14:solidFill>
              <w14:srgbClr w14:val="000000"/>
            </w14:solidFill>
          </w14:textFill>
        </w:rPr>
      </w:pPr>
    </w:p>
    <w:p>
      <w:pPr>
        <w:pStyle w:val="Body"/>
        <w:rPr>
          <w:caps w:val="0"/>
          <w:smallCaps w:val="0"/>
          <w:outline w:val="0"/>
          <w:color w:val="000000"/>
          <w:u w:color="000000"/>
          <w:lang w:val="en-US"/>
          <w14:textFill>
            <w14:solidFill>
              <w14:srgbClr w14:val="000000"/>
            </w14:solidFill>
          </w14:textFill>
        </w:rPr>
      </w:pPr>
    </w:p>
    <w:p>
      <w:pPr>
        <w:pStyle w:val="Body"/>
        <w:rPr>
          <w:rFonts w:ascii="Helvetica Neue" w:cs="Helvetica Neue" w:hAnsi="Helvetica Neue" w:eastAsia="Helvetica Neue"/>
          <w:sz w:val="19"/>
          <w:szCs w:val="19"/>
          <w:lang w:val="en-US"/>
        </w:rPr>
      </w:pPr>
    </w:p>
    <w:p>
      <w:pPr>
        <w:pStyle w:val="Body"/>
        <w:rPr>
          <w:b w:val="1"/>
          <w:bCs w:val="1"/>
          <w:caps w:val="0"/>
          <w:smallCaps w:val="0"/>
          <w:outline w:val="0"/>
          <w:color w:val="000000"/>
          <w:sz w:val="28"/>
          <w:szCs w:val="28"/>
          <w:u w:color="000000"/>
          <w:lang w:val="en-US"/>
          <w14:textFill>
            <w14:solidFill>
              <w14:srgbClr w14:val="000000"/>
            </w14:solidFill>
          </w14:textFill>
        </w:rPr>
      </w:pPr>
    </w:p>
    <w:p>
      <w:pPr>
        <w:pStyle w:val="Body"/>
        <w:rPr>
          <w:b w:val="1"/>
          <w:bCs w:val="1"/>
          <w:caps w:val="0"/>
          <w:smallCaps w:val="0"/>
          <w:outline w:val="0"/>
          <w:color w:val="000000"/>
          <w:sz w:val="28"/>
          <w:szCs w:val="28"/>
          <w:u w:color="000000"/>
          <w14:textFill>
            <w14:solidFill>
              <w14:srgbClr w14:val="000000"/>
            </w14:solidFill>
          </w14:textFill>
        </w:rPr>
      </w:pPr>
      <w:r>
        <w:rPr>
          <w:b w:val="1"/>
          <w:bCs w:val="1"/>
          <w:caps w:val="0"/>
          <w:smallCaps w:val="0"/>
          <w:outline w:val="0"/>
          <w:color w:val="000000"/>
          <w:sz w:val="28"/>
          <w:szCs w:val="28"/>
          <w:u w:color="000000"/>
          <w:rtl w:val="0"/>
          <w:lang w:val="en-US"/>
          <w14:textFill>
            <w14:solidFill>
              <w14:srgbClr w14:val="000000"/>
            </w14:solidFill>
          </w14:textFill>
        </w:rPr>
        <w:t>CONCLUSION</w:t>
      </w:r>
    </w:p>
    <w:p>
      <w:pPr>
        <w:pStyle w:val="Body"/>
      </w:pPr>
      <w:r>
        <w:rPr>
          <w:caps w:val="0"/>
          <w:smallCaps w:val="0"/>
          <w:outline w:val="0"/>
          <w:color w:val="000000"/>
          <w:u w:color="000000"/>
          <w:rtl w:val="0"/>
          <w:lang w:val="en-US"/>
          <w14:textFill>
            <w14:solidFill>
              <w14:srgbClr w14:val="000000"/>
            </w14:solidFill>
          </w14:textFill>
        </w:rPr>
        <w:t xml:space="preserve">Thus, we conclude from this fire alarm is used for safety and emergency purpose. This is </w:t>
      </w:r>
      <w:bookmarkStart w:name="_Int_dvxOXKWU" w:id="85"/>
      <w:r>
        <w:rPr>
          <w:caps w:val="0"/>
          <w:smallCaps w:val="0"/>
          <w:outline w:val="0"/>
          <w:color w:val="000000"/>
          <w:u w:color="000000"/>
          <w:rtl w:val="0"/>
          <w:lang w:val="en-US"/>
          <w14:textFill>
            <w14:solidFill>
              <w14:srgbClr w14:val="000000"/>
            </w14:solidFill>
          </w14:textFill>
        </w:rPr>
        <w:t>not only</w:t>
      </w:r>
      <w:bookmarkEnd w:id="85"/>
      <w:r>
        <w:rPr>
          <w:caps w:val="0"/>
          <w:smallCaps w:val="0"/>
          <w:outline w:val="0"/>
          <w:color w:val="000000"/>
          <w:u w:color="000000"/>
          <w:rtl w:val="0"/>
          <w:lang w:val="en-US"/>
          <w14:textFill>
            <w14:solidFill>
              <w14:srgbClr w14:val="000000"/>
            </w14:solidFill>
          </w14:textFill>
        </w:rPr>
        <w:t xml:space="preserve"> use in houses but also in any type of buildings</w:t>
      </w:r>
    </w:p>
    <w:p>
      <w:pPr>
        <w:pStyle w:val="Body"/>
        <w:rPr>
          <w:caps w:val="0"/>
          <w:smallCaps w:val="0"/>
          <w:outline w:val="0"/>
          <w:color w:val="000000"/>
          <w:u w:color="000000"/>
          <w:lang w:val="en-US"/>
          <w14:textFill>
            <w14:solidFill>
              <w14:srgbClr w14:val="000000"/>
            </w14:solidFill>
          </w14:textFill>
        </w:rPr>
      </w:pPr>
    </w:p>
    <w:p>
      <w:pPr>
        <w:pStyle w:val="Body"/>
        <w:rPr>
          <w:caps w:val="0"/>
          <w:smallCaps w:val="0"/>
          <w:outline w:val="0"/>
          <w:color w:val="000000"/>
          <w:u w:color="000000"/>
          <w:lang w:val="en-US"/>
          <w14:textFill>
            <w14:solidFill>
              <w14:srgbClr w14:val="000000"/>
            </w14:solidFill>
          </w14:textFill>
        </w:rPr>
      </w:pPr>
      <w:r>
        <w:rPr>
          <w:caps w:val="0"/>
          <w:smallCaps w:val="0"/>
          <w:outline w:val="0"/>
          <w:color w:val="000000"/>
          <w:u w:color="000000"/>
          <w:lang w:val="en-US"/>
          <w14:textFill>
            <w14:solidFill>
              <w14:srgbClr w14:val="000000"/>
            </w14:solidFill>
          </w14:textFill>
        </w:rP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margin">
                  <wp:posOffset>1684794</wp:posOffset>
                </wp:positionH>
                <wp:positionV relativeFrom="line">
                  <wp:posOffset>330638</wp:posOffset>
                </wp:positionV>
                <wp:extent cx="2347953" cy="398622"/>
                <wp:effectExtent l="0" t="0" r="0" b="0"/>
                <wp:wrapTopAndBottom distT="152400" distB="152400"/>
                <wp:docPr id="1073741835" name="officeArt object" descr="Demonstration"/>
                <wp:cNvGraphicFramePr/>
                <a:graphic xmlns:a="http://schemas.openxmlformats.org/drawingml/2006/main">
                  <a:graphicData uri="http://schemas.microsoft.com/office/word/2010/wordprocessingShape">
                    <wps:wsp>
                      <wps:cNvSpPr txBox="1"/>
                      <wps:spPr>
                        <a:xfrm>
                          <a:off x="0" y="0"/>
                          <a:ext cx="2347953" cy="398622"/>
                        </a:xfrm>
                        <a:prstGeom prst="rect">
                          <a:avLst/>
                        </a:prstGeom>
                        <a:noFill/>
                        <a:ln w="12700" cap="flat">
                          <a:noFill/>
                          <a:miter lim="400000"/>
                        </a:ln>
                        <a:effectLst/>
                      </wps:spPr>
                      <wps:txbx>
                        <w:txbxContent>
                          <w:p>
                            <w:pPr>
                              <w:pStyle w:val="Default"/>
                              <w:bidi w:val="0"/>
                              <w:spacing w:before="0" w:line="240" w:lineRule="auto"/>
                              <w:ind w:left="0" w:right="0" w:firstLine="0"/>
                              <w:jc w:val="left"/>
                              <w:rPr>
                                <w:rtl w:val="0"/>
                              </w:rPr>
                            </w:pPr>
                            <w:r>
                              <w:rPr>
                                <w:rFonts w:ascii="Helvetica" w:hAnsi="Helvetica"/>
                                <w:b w:val="1"/>
                                <w:bCs w:val="1"/>
                                <w:sz w:val="37"/>
                                <w:szCs w:val="37"/>
                                <w:shd w:val="clear" w:color="auto" w:fill="ffffff"/>
                                <w:rtl w:val="0"/>
                                <w:lang w:val="de-DE"/>
                              </w:rPr>
                              <w:t>Demonstration</w:t>
                            </w:r>
                            <w:r>
                              <w:rPr>
                                <w:rFonts w:ascii="Helvetica" w:hAnsi="Helvetica" w:hint="default"/>
                                <w:b w:val="0"/>
                                <w:bCs w:val="0"/>
                                <w:sz w:val="37"/>
                                <w:szCs w:val="37"/>
                                <w:shd w:val="clear" w:color="auto" w:fill="ffffff"/>
                                <w:rtl w:val="0"/>
                              </w:rPr>
                              <w:t> </w:t>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132.7pt;margin-top:26.0pt;width:184.9pt;height:31.4pt;z-index:2516602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Default"/>
                        <w:bidi w:val="0"/>
                        <w:spacing w:before="0" w:line="240" w:lineRule="auto"/>
                        <w:ind w:left="0" w:right="0" w:firstLine="0"/>
                        <w:jc w:val="left"/>
                        <w:rPr>
                          <w:rtl w:val="0"/>
                        </w:rPr>
                      </w:pPr>
                      <w:r>
                        <w:rPr>
                          <w:rFonts w:ascii="Helvetica" w:hAnsi="Helvetica"/>
                          <w:b w:val="1"/>
                          <w:bCs w:val="1"/>
                          <w:sz w:val="37"/>
                          <w:szCs w:val="37"/>
                          <w:shd w:val="clear" w:color="auto" w:fill="ffffff"/>
                          <w:rtl w:val="0"/>
                          <w:lang w:val="de-DE"/>
                        </w:rPr>
                        <w:t>Demonstration</w:t>
                      </w:r>
                      <w:r>
                        <w:rPr>
                          <w:rFonts w:ascii="Helvetica" w:hAnsi="Helvetica" w:hint="default"/>
                          <w:b w:val="0"/>
                          <w:bCs w:val="0"/>
                          <w:sz w:val="37"/>
                          <w:szCs w:val="37"/>
                          <w:shd w:val="clear" w:color="auto" w:fill="ffffff"/>
                          <w:rtl w:val="0"/>
                        </w:rPr>
                        <w:t> </w:t>
                      </w:r>
                    </w:p>
                  </w:txbxContent>
                </v:textbox>
                <w10:wrap type="topAndBottom" side="bothSides" anchorx="margin"/>
              </v:shape>
            </w:pict>
          </mc:Fallback>
        </mc:AlternateContent>
      </w:r>
    </w:p>
    <w:p>
      <w:pPr>
        <w:pStyle w:val="Body"/>
        <w:jc w:val="both"/>
      </w:pPr>
      <w:r>
        <w:rPr>
          <w:b w:val="1"/>
          <w:bCs w:val="1"/>
          <w:caps w:val="0"/>
          <w:smallCaps w:val="0"/>
          <w:outline w:val="0"/>
          <w:color w:val="000000"/>
          <w:u w:color="000000"/>
          <w:rtl w:val="0"/>
          <w:lang w:val="en-US"/>
          <w14:textFill>
            <w14:solidFill>
              <w14:srgbClr w14:val="000000"/>
            </w14:solidFill>
          </w14:textFill>
        </w:rPr>
        <w:t>SEE ALSO:</w:t>
      </w:r>
    </w:p>
    <w:p>
      <w:pPr>
        <w:pStyle w:val="List Paragraph"/>
        <w:numPr>
          <w:ilvl w:val="0"/>
          <w:numId w:val="6"/>
        </w:numPr>
        <w:bidi w:val="0"/>
        <w:ind w:right="0"/>
        <w:jc w:val="both"/>
        <w:rPr>
          <w:rtl w:val="0"/>
        </w:rPr>
      </w:pPr>
      <w:r>
        <w:rPr>
          <w:rStyle w:val="Hyperlink.0"/>
        </w:rPr>
        <w:fldChar w:fldCharType="begin" w:fldLock="0"/>
      </w:r>
      <w:r>
        <w:rPr>
          <w:rStyle w:val="Hyperlink.0"/>
        </w:rPr>
        <w:instrText xml:space="preserve"> HYPERLINK "https://www.learnelectronicsindia.com/post/controlling-home-appliances-using-arduino-and-hc-05-bluetooth-module"</w:instrText>
      </w:r>
      <w:r>
        <w:rPr>
          <w:rStyle w:val="Hyperlink.0"/>
        </w:rPr>
        <w:fldChar w:fldCharType="separate" w:fldLock="0"/>
      </w:r>
      <w:r>
        <w:rPr>
          <w:rStyle w:val="Hyperlink.0"/>
          <w:rtl w:val="0"/>
          <w:lang w:val="en-US"/>
        </w:rPr>
        <w:t>Controlling Home Appliances using Arduino and HC-05 Bluetooth module.</w:t>
      </w:r>
      <w:r>
        <w:rPr/>
        <w:fldChar w:fldCharType="end" w:fldLock="0"/>
      </w:r>
    </w:p>
    <w:p>
      <w:pPr>
        <w:pStyle w:val="List Paragraph"/>
        <w:numPr>
          <w:ilvl w:val="0"/>
          <w:numId w:val="6"/>
        </w:numPr>
        <w:bidi w:val="0"/>
        <w:ind w:right="0"/>
        <w:jc w:val="both"/>
        <w:rPr>
          <w:rtl w:val="0"/>
        </w:rPr>
      </w:pPr>
      <w:r>
        <w:rPr>
          <w:rStyle w:val="Hyperlink.0"/>
        </w:rPr>
        <w:fldChar w:fldCharType="begin" w:fldLock="0"/>
      </w:r>
      <w:r>
        <w:rPr>
          <w:rStyle w:val="Hyperlink.0"/>
        </w:rPr>
        <w:instrText xml:space="preserve"> HYPERLINK "https://www.learnelectronicsindia.com/post/interfacing-water-rain-sensor-with-arduino"</w:instrText>
      </w:r>
      <w:r>
        <w:rPr>
          <w:rStyle w:val="Hyperlink.0"/>
        </w:rPr>
        <w:fldChar w:fldCharType="separate" w:fldLock="0"/>
      </w:r>
      <w:r>
        <w:rPr>
          <w:rStyle w:val="Hyperlink.0"/>
          <w:rtl w:val="0"/>
          <w:lang w:val="en-US"/>
        </w:rPr>
        <w:t>Interfacing Water/Rain sensor with Arduino.</w:t>
      </w:r>
      <w:r>
        <w:rPr/>
        <w:fldChar w:fldCharType="end" w:fldLock="0"/>
      </w:r>
    </w:p>
    <w:p>
      <w:pPr>
        <w:pStyle w:val="List Paragraph"/>
        <w:numPr>
          <w:ilvl w:val="0"/>
          <w:numId w:val="6"/>
        </w:numPr>
        <w:bidi w:val="0"/>
        <w:ind w:right="0"/>
        <w:jc w:val="both"/>
        <w:rPr>
          <w:rtl w:val="0"/>
        </w:rPr>
      </w:pPr>
      <w:r>
        <w:rPr>
          <w:rStyle w:val="Hyperlink.0"/>
        </w:rPr>
        <w:fldChar w:fldCharType="begin" w:fldLock="0"/>
      </w:r>
      <w:r>
        <w:rPr>
          <w:rStyle w:val="Hyperlink.0"/>
        </w:rPr>
        <w:instrText xml:space="preserve"> HYPERLINK "https://www.learnelectronicsindia.com/post/iot-based-fire-alarm-system-using-raspberry-pi"</w:instrText>
      </w:r>
      <w:r>
        <w:rPr>
          <w:rStyle w:val="Hyperlink.0"/>
        </w:rPr>
        <w:fldChar w:fldCharType="separate" w:fldLock="0"/>
      </w:r>
      <w:r>
        <w:rPr>
          <w:rStyle w:val="Hyperlink.0"/>
          <w:rtl w:val="0"/>
          <w:lang w:val="en-US"/>
        </w:rPr>
        <w:t>IoT based Fire Alarm System using Raspberry pi.</w:t>
      </w:r>
      <w:r>
        <w:rPr/>
        <w:fldChar w:fldCharType="end" w:fldLock="0"/>
      </w:r>
    </w:p>
    <w:p>
      <w:pPr>
        <w:pStyle w:val="Caption"/>
        <w:bidi w:val="0"/>
        <w:rPr>
          <w:rFonts w:ascii="Calibri" w:cs="Calibri" w:hAnsi="Calibri" w:eastAsia="Calibri"/>
          <w:caps w:val="0"/>
          <w:smallCaps w:val="0"/>
          <w:strike w:val="0"/>
          <w:dstrike w:val="0"/>
          <w:outline w:val="0"/>
          <w:color w:val="000000"/>
          <w:u w:val="single" w:color="000000"/>
          <w14:textFill>
            <w14:solidFill>
              <w14:srgbClr w14:val="000000"/>
            </w14:solidFill>
          </w14:textFill>
        </w:rPr>
      </w:pPr>
      <w:r>
        <w:rPr>
          <w:u w:val="single"/>
          <w:rtl w:val="0"/>
          <w:lang w:val="en-US"/>
        </w:rPr>
        <w:t>Demonstration</w:t>
      </w:r>
    </w:p>
    <w:p>
      <w:pPr>
        <w:pStyle w:val="List Paragraph"/>
        <w:bidi w:val="0"/>
        <w:ind w:left="0" w:right="0" w:firstLine="0"/>
        <w:jc w:val="both"/>
        <w:rPr>
          <w:del w:id="86" w:date="2022-11-29T21:07:27Z" w:author="Vamshi Krishna"/>
          <w:caps w:val="0"/>
          <w:smallCaps w:val="0"/>
          <w:strike w:val="0"/>
          <w:dstrike w:val="0"/>
          <w:outline w:val="0"/>
          <w:color w:val="000000"/>
          <w:u w:val="single" w:color="000000"/>
          <w:rtl w:val="0"/>
          <w14:textFill>
            <w14:solidFill>
              <w14:srgbClr w14:val="000000"/>
            </w14:solidFill>
          </w14:textFill>
        </w:rPr>
      </w:pPr>
      <w:r>
        <w:rPr>
          <w:caps w:val="0"/>
          <w:smallCaps w:val="0"/>
          <w:outline w:val="0"/>
          <w:color w:val="000000"/>
          <w:u w:color="000000"/>
          <w14:textFill>
            <w14:solidFill>
              <w14:srgbClr w14:val="000000"/>
            </w14:solidFill>
          </w14:textFill>
        </w:rPr>
        <w:drawing xmlns:a="http://schemas.openxmlformats.org/drawingml/2006/main">
          <wp:inline distT="0" distB="0" distL="0" distR="0">
            <wp:extent cx="5727573" cy="4295680"/>
            <wp:effectExtent l="0" t="0" r="0" b="0"/>
            <wp:docPr id="1073741836" name="officeArt object" descr="Pasted Graphic 1.jpg"/>
            <wp:cNvGraphicFramePr/>
            <a:graphic xmlns:a="http://schemas.openxmlformats.org/drawingml/2006/main">
              <a:graphicData uri="http://schemas.openxmlformats.org/drawingml/2006/picture">
                <pic:pic xmlns:pic="http://schemas.openxmlformats.org/drawingml/2006/picture">
                  <pic:nvPicPr>
                    <pic:cNvPr id="1073741836" name="Pasted Graphic 1.jpg" descr="Pasted Graphic 1.jpg"/>
                    <pic:cNvPicPr>
                      <a:picLocks noChangeAspect="1"/>
                    </pic:cNvPicPr>
                  </pic:nvPicPr>
                  <pic:blipFill>
                    <a:blip r:embed="rId14">
                      <a:extLst/>
                    </a:blip>
                    <a:stretch>
                      <a:fillRect/>
                    </a:stretch>
                  </pic:blipFill>
                  <pic:spPr>
                    <a:xfrm>
                      <a:off x="0" y="0"/>
                      <a:ext cx="5727573" cy="4295680"/>
                    </a:xfrm>
                    <a:prstGeom prst="rect">
                      <a:avLst/>
                    </a:prstGeom>
                    <a:ln w="12700" cap="flat">
                      <a:noFill/>
                      <a:miter lim="400000"/>
                    </a:ln>
                    <a:effectLst/>
                  </pic:spPr>
                </pic:pic>
              </a:graphicData>
            </a:graphic>
          </wp:inline>
        </w:drawing>
      </w:r>
    </w:p>
    <w:p>
      <w:pPr>
        <w:pStyle w:val="Body"/>
        <w:rPr>
          <w:del w:id="87" w:date="2022-11-29T21:07:27Z" w:author="Vamshi Krishna"/>
          <w:caps w:val="0"/>
          <w:smallCaps w:val="0"/>
          <w:outline w:val="0"/>
          <w:color w:val="000000"/>
          <w:u w:color="000000"/>
          <w:lang w:val="en-US"/>
          <w14:textFill>
            <w14:solidFill>
              <w14:srgbClr w14:val="000000"/>
            </w14:solidFill>
          </w14:textFill>
        </w:rPr>
      </w:pPr>
    </w:p>
    <w:p>
      <w:pPr>
        <w:pStyle w:val="Body"/>
        <w:rPr>
          <w:del w:id="88" w:date="2022-11-29T21:07:27Z" w:author="Vamshi Krishna"/>
          <w:caps w:val="0"/>
          <w:smallCaps w:val="0"/>
          <w:outline w:val="0"/>
          <w:color w:val="000000"/>
          <w:sz w:val="24"/>
          <w:szCs w:val="24"/>
          <w:u w:color="000000"/>
          <w:lang w:val="en-US"/>
          <w14:textFill>
            <w14:solidFill>
              <w14:srgbClr w14:val="000000"/>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ins w:id="89" w:date="2022-11-29T21:02:02Z" w:author="Vamshi Krishna"/>
          <w:rFonts w:ascii="Calibri" w:cs="Calibri" w:hAnsi="Calibri" w:eastAsia="Calibri"/>
          <w:caps w:val="0"/>
          <w:smallCaps w:val="0"/>
          <w:outline w:val="0"/>
          <w:color w:val="000000"/>
          <w:sz w:val="26"/>
          <w:szCs w:val="26"/>
          <w:u w:color="000000"/>
          <w:rtl w:val="0"/>
          <w14:textFill>
            <w14:solidFill>
              <w14:srgbClr w14:val="000000"/>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rFonts w:ascii="Calibri" w:cs="Calibri" w:hAnsi="Calibri" w:eastAsia="Calibri"/>
          <w:caps w:val="0"/>
          <w:smallCaps w:val="0"/>
          <w:outline w:val="0"/>
          <w:color w:val="000000"/>
          <w:sz w:val="26"/>
          <w:szCs w:val="26"/>
          <w:u w:color="000000"/>
          <w:rtl w:val="0"/>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caps w:val="0"/>
          <w:smallCaps w:val="0"/>
          <w:outline w:val="0"/>
          <w:color w:val="000000"/>
          <w:sz w:val="24"/>
          <w:szCs w:val="24"/>
          <w:u w:color="000000"/>
          <w:lang w:val="en-US"/>
          <w14:textFill>
            <w14:solidFill>
              <w14:srgbClr w14:val="000000"/>
            </w14:solidFill>
          </w14:textFill>
        </w:rPr>
      </w:pPr>
    </w:p>
    <w:p>
      <w:pPr>
        <w:pStyle w:val="Body"/>
        <w:rPr>
          <w:rFonts w:ascii="Helvetica" w:cs="Helvetica" w:hAnsi="Helvetica" w:eastAsia="Helvetica"/>
          <w:outline w:val="0"/>
          <w:color w:val="000000"/>
          <w:sz w:val="24"/>
          <w:szCs w:val="24"/>
          <w:u w:color="000000"/>
          <w:lang w:val="en-US"/>
          <w14:textFill>
            <w14:solidFill>
              <w14:srgbClr w14:val="000000"/>
            </w14:solidFill>
          </w14:textFill>
        </w:rPr>
      </w:pPr>
    </w:p>
    <w:p>
      <w:pPr>
        <w:pStyle w:val="Body"/>
        <w:rPr>
          <w:b w:val="1"/>
          <w:bCs w:val="1"/>
          <w:caps w:val="0"/>
          <w:smallCaps w:val="0"/>
          <w:outline w:val="0"/>
          <w:color w:val="000000"/>
          <w:sz w:val="27"/>
          <w:szCs w:val="27"/>
          <w:u w:color="000000"/>
          <w:lang w:val="en-US"/>
          <w14:textFill>
            <w14:solidFill>
              <w14:srgbClr w14:val="000000"/>
            </w14:solidFill>
          </w14:textFill>
        </w:rPr>
      </w:pPr>
    </w:p>
    <w:p>
      <w:pPr>
        <w:pStyle w:val="Body"/>
      </w:pPr>
    </w:p>
    <w:p>
      <w:pPr>
        <w:pStyle w:val="Body"/>
      </w:pPr>
    </w:p>
    <w:p>
      <w:pPr>
        <w:pStyle w:val="Body"/>
      </w:pPr>
    </w:p>
    <w:p>
      <w:pPr>
        <w:pStyle w:val="Body"/>
      </w:pPr>
    </w:p>
    <w:p>
      <w:pPr>
        <w:pStyle w:val="Body"/>
      </w:pPr>
    </w:p>
    <w:p>
      <w:pPr>
        <w:pStyle w:val="Body"/>
      </w:pPr>
    </w:p>
    <w:p>
      <w:pPr>
        <w:pStyle w:val="Body"/>
      </w:pPr>
    </w:p>
    <w:p>
      <w:pPr>
        <w:pStyle w:val="Body"/>
        <w:rPr>
          <w:sz w:val="72"/>
          <w:szCs w:val="72"/>
          <w:lang w:val="en-US"/>
        </w:rPr>
      </w:pPr>
    </w:p>
    <w:p>
      <w:pPr>
        <w:pStyle w:val="Body"/>
      </w:pPr>
    </w:p>
    <w:p>
      <w:pPr>
        <w:pStyle w:val="Body"/>
      </w:pPr>
    </w:p>
    <w:p>
      <w:pPr>
        <w:pStyle w:val="Body"/>
      </w:pPr>
    </w:p>
    <w:p>
      <w:pPr>
        <w:pStyle w:val="Body"/>
        <w:rPr>
          <w:sz w:val="28"/>
          <w:szCs w:val="28"/>
          <w:lang w:val="en-US"/>
        </w:rPr>
      </w:pPr>
    </w:p>
    <w:p>
      <w:pPr>
        <w:pStyle w:val="Body"/>
      </w:pPr>
      <w:r>
        <w:br w:type="textWrapping"/>
      </w:r>
      <w:r>
        <w:rPr>
          <w:b w:val="1"/>
          <w:bCs w:val="1"/>
          <w:sz w:val="40"/>
          <w:szCs w:val="40"/>
          <w:rtl w:val="0"/>
          <w:lang w:val="en-US"/>
        </w:rPr>
        <w:t xml:space="preserve"> </w:t>
      </w:r>
    </w:p>
    <w:p>
      <w:pPr>
        <w:pStyle w:val="Body"/>
      </w:pPr>
    </w:p>
    <w:p>
      <w:pPr>
        <w:pStyle w:val="Body"/>
      </w:pPr>
    </w:p>
    <w:p>
      <w:pPr>
        <w:pStyle w:val="Body"/>
      </w:pPr>
    </w:p>
    <w:p>
      <w:pPr>
        <w:pStyle w:val="Body"/>
      </w:pPr>
    </w:p>
    <w:p>
      <w:pPr>
        <w:pStyle w:val="Body"/>
      </w:pPr>
      <w:r/>
    </w:p>
    <w:sectPr>
      <w:headerReference w:type="default" r:id="rId15"/>
      <w:footerReference w:type="default" r:id="rId16"/>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 w:name="Arial Black">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2"/>
  </w:num>
  <w:num w:numId="5">
    <w:abstractNumId w:val="3"/>
  </w:num>
  <w:num w:numId="6">
    <w:abstractNumId w:val="0"/>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trackRevisions/>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de-DE"/>
      <w14:textOutline>
        <w14:noFill/>
      </w14:textOutline>
      <w14:textFill>
        <w14:solidFill>
          <w14:srgbClr w14:val="000000"/>
        </w14:solidFill>
      </w14:textFill>
    </w:rPr>
  </w:style>
  <w:style w:type="character" w:styleId="Link">
    <w:name w:val="Link"/>
    <w:rPr>
      <w:outline w:val="0"/>
      <w:color w:val="0563c1"/>
      <w:u w:val="single" w:color="0563c1"/>
      <w14:textFill>
        <w14:solidFill>
          <w14:srgbClr w14:val="0563C1"/>
        </w14:solidFill>
      </w14:textFill>
    </w:rPr>
  </w:style>
  <w:style w:type="character" w:styleId="Hyperlink.0">
    <w:name w:val="Hyperlink.0"/>
    <w:basedOn w:val="Link"/>
    <w:next w:val="Hyperlink.0"/>
    <w:rPr>
      <w:rFonts w:ascii="Calibri" w:cs="Calibri" w:hAnsi="Calibri" w:eastAsia="Calibri"/>
      <w:caps w:val="0"/>
      <w:smallCaps w:val="0"/>
      <w:strike w:val="0"/>
      <w:dstrike w:val="0"/>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1"/>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3.jpe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